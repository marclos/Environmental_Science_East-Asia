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1C0E7E" w14:textId="77777777" w:rsidR="00536392" w:rsidRDefault="00536392">
      <w:pPr>
        <w:spacing w:line="480" w:lineRule="auto"/>
        <w:rPr>
          <w:rFonts w:ascii="Lato" w:eastAsia="Lato" w:hAnsi="Lato" w:cs="Lato"/>
          <w:b/>
          <w:sz w:val="36"/>
          <w:szCs w:val="36"/>
        </w:rPr>
      </w:pPr>
    </w:p>
    <w:p w14:paraId="4664F14F" w14:textId="77777777" w:rsidR="00536392" w:rsidRDefault="00536392">
      <w:pPr>
        <w:spacing w:line="480" w:lineRule="auto"/>
        <w:rPr>
          <w:rFonts w:ascii="Lato" w:eastAsia="Lato" w:hAnsi="Lato" w:cs="Lato"/>
          <w:b/>
          <w:sz w:val="36"/>
          <w:szCs w:val="36"/>
        </w:rPr>
      </w:pPr>
    </w:p>
    <w:p w14:paraId="298A2F01" w14:textId="77777777" w:rsidR="00536392" w:rsidRDefault="00536392">
      <w:pPr>
        <w:spacing w:line="480" w:lineRule="auto"/>
        <w:rPr>
          <w:rFonts w:ascii="Lato" w:eastAsia="Lato" w:hAnsi="Lato" w:cs="Lato"/>
          <w:b/>
          <w:sz w:val="36"/>
          <w:szCs w:val="36"/>
        </w:rPr>
      </w:pPr>
    </w:p>
    <w:p w14:paraId="353A01E5" w14:textId="77777777" w:rsidR="00536392" w:rsidRDefault="00D94763">
      <w:pPr>
        <w:spacing w:line="480" w:lineRule="auto"/>
        <w:rPr>
          <w:rFonts w:ascii="Lato" w:eastAsia="Lato" w:hAnsi="Lato" w:cs="Lato"/>
          <w:b/>
          <w:sz w:val="48"/>
          <w:szCs w:val="48"/>
        </w:rPr>
      </w:pPr>
      <w:r>
        <w:rPr>
          <w:rFonts w:ascii="Lato" w:eastAsia="Lato" w:hAnsi="Lato" w:cs="Lato"/>
          <w:b/>
          <w:sz w:val="48"/>
          <w:szCs w:val="48"/>
        </w:rPr>
        <w:t>Floods and Droughts in Thailand</w:t>
      </w:r>
    </w:p>
    <w:p w14:paraId="0D678171" w14:textId="77777777" w:rsidR="00536392" w:rsidRDefault="00536392">
      <w:pPr>
        <w:jc w:val="both"/>
      </w:pPr>
    </w:p>
    <w:p w14:paraId="56DD77F5" w14:textId="77777777" w:rsidR="00536392" w:rsidRDefault="00536392">
      <w:pPr>
        <w:jc w:val="both"/>
      </w:pPr>
    </w:p>
    <w:p w14:paraId="094FDCC8" w14:textId="77777777" w:rsidR="00536392" w:rsidRDefault="00536392">
      <w:pPr>
        <w:jc w:val="both"/>
      </w:pPr>
    </w:p>
    <w:p w14:paraId="57D591E9" w14:textId="77777777" w:rsidR="00536392" w:rsidRDefault="00536392">
      <w:pPr>
        <w:jc w:val="both"/>
      </w:pPr>
    </w:p>
    <w:p w14:paraId="374B8CC2" w14:textId="77777777" w:rsidR="00536392" w:rsidRDefault="00536392">
      <w:pPr>
        <w:jc w:val="both"/>
      </w:pPr>
    </w:p>
    <w:p w14:paraId="6863C4A4" w14:textId="77777777" w:rsidR="00536392" w:rsidRDefault="00536392">
      <w:pPr>
        <w:jc w:val="both"/>
      </w:pPr>
    </w:p>
    <w:p w14:paraId="567BC36F" w14:textId="77777777" w:rsidR="00536392" w:rsidRDefault="00536392">
      <w:pPr>
        <w:jc w:val="both"/>
      </w:pPr>
    </w:p>
    <w:p w14:paraId="65055CD4" w14:textId="77777777" w:rsidR="00536392" w:rsidRDefault="00536392">
      <w:pPr>
        <w:jc w:val="both"/>
      </w:pPr>
    </w:p>
    <w:p w14:paraId="19C71340" w14:textId="77777777" w:rsidR="00536392" w:rsidRDefault="00D94763">
      <w:pPr>
        <w:jc w:val="both"/>
        <w:rPr>
          <w:rFonts w:ascii="Lato" w:eastAsia="Lato" w:hAnsi="Lato" w:cs="Lato"/>
          <w:b/>
        </w:rPr>
      </w:pPr>
      <w:r>
        <w:rPr>
          <w:rFonts w:ascii="Lato" w:eastAsia="Lato" w:hAnsi="Lato" w:cs="Lato"/>
          <w:b/>
        </w:rPr>
        <w:t>Chapter Authors</w:t>
      </w:r>
    </w:p>
    <w:p w14:paraId="053A36C0" w14:textId="77777777" w:rsidR="00536392" w:rsidRDefault="00536392">
      <w:pPr>
        <w:jc w:val="both"/>
        <w:rPr>
          <w:rFonts w:ascii="Lato" w:eastAsia="Lato" w:hAnsi="Lato" w:cs="Lato"/>
        </w:rPr>
      </w:pPr>
    </w:p>
    <w:p w14:paraId="25531594" w14:textId="77777777" w:rsidR="00536392" w:rsidRDefault="00D94763">
      <w:pPr>
        <w:jc w:val="both"/>
        <w:rPr>
          <w:rFonts w:ascii="Lato" w:eastAsia="Lato" w:hAnsi="Lato" w:cs="Lato"/>
        </w:rPr>
      </w:pPr>
      <w:r>
        <w:rPr>
          <w:rFonts w:ascii="Lato" w:eastAsia="Lato" w:hAnsi="Lato" w:cs="Lato"/>
        </w:rPr>
        <w:t>Celine Liu</w:t>
      </w:r>
    </w:p>
    <w:p w14:paraId="7F6FA095" w14:textId="77777777" w:rsidR="00536392" w:rsidRDefault="00D94763">
      <w:pPr>
        <w:jc w:val="both"/>
        <w:rPr>
          <w:rFonts w:ascii="Lato" w:eastAsia="Lato" w:hAnsi="Lato" w:cs="Lato"/>
        </w:rPr>
      </w:pPr>
      <w:proofErr w:type="spellStart"/>
      <w:r>
        <w:rPr>
          <w:rFonts w:ascii="Lato" w:eastAsia="Lato" w:hAnsi="Lato" w:cs="Lato"/>
        </w:rPr>
        <w:t>Heng</w:t>
      </w:r>
      <w:proofErr w:type="spellEnd"/>
      <w:r>
        <w:rPr>
          <w:rFonts w:ascii="Lato" w:eastAsia="Lato" w:hAnsi="Lato" w:cs="Lato"/>
        </w:rPr>
        <w:t xml:space="preserve"> Jia Min</w:t>
      </w:r>
    </w:p>
    <w:p w14:paraId="787081D1" w14:textId="77777777" w:rsidR="00536392" w:rsidRDefault="00D94763">
      <w:pPr>
        <w:jc w:val="both"/>
        <w:rPr>
          <w:rFonts w:ascii="Lato" w:eastAsia="Lato" w:hAnsi="Lato" w:cs="Lato"/>
        </w:rPr>
      </w:pPr>
      <w:r>
        <w:rPr>
          <w:rFonts w:ascii="Lato" w:eastAsia="Lato" w:hAnsi="Lato" w:cs="Lato"/>
        </w:rPr>
        <w:t>Jeffrey Tong</w:t>
      </w:r>
    </w:p>
    <w:p w14:paraId="0F311B5A" w14:textId="77777777" w:rsidR="00536392" w:rsidRDefault="00D94763">
      <w:pPr>
        <w:jc w:val="both"/>
        <w:rPr>
          <w:rFonts w:ascii="Lato" w:eastAsia="Lato" w:hAnsi="Lato" w:cs="Lato"/>
        </w:rPr>
      </w:pPr>
      <w:r>
        <w:rPr>
          <w:rFonts w:ascii="Lato" w:eastAsia="Lato" w:hAnsi="Lato" w:cs="Lato"/>
        </w:rPr>
        <w:t>Nathalie Baer Chan</w:t>
      </w:r>
    </w:p>
    <w:p w14:paraId="69F2F8E0" w14:textId="77777777" w:rsidR="00536392" w:rsidRDefault="00D94763">
      <w:pPr>
        <w:jc w:val="both"/>
        <w:rPr>
          <w:rFonts w:ascii="Lato" w:eastAsia="Lato" w:hAnsi="Lato" w:cs="Lato"/>
        </w:rPr>
      </w:pPr>
      <w:r>
        <w:rPr>
          <w:rFonts w:ascii="Lato" w:eastAsia="Lato" w:hAnsi="Lato" w:cs="Lato"/>
        </w:rPr>
        <w:t xml:space="preserve">Sonia Kaur </w:t>
      </w:r>
      <w:proofErr w:type="spellStart"/>
      <w:r>
        <w:rPr>
          <w:rFonts w:ascii="Lato" w:eastAsia="Lato" w:hAnsi="Lato" w:cs="Lato"/>
        </w:rPr>
        <w:t>Sambhi</w:t>
      </w:r>
      <w:proofErr w:type="spellEnd"/>
    </w:p>
    <w:p w14:paraId="29429785" w14:textId="77777777" w:rsidR="00536392" w:rsidRDefault="00536392">
      <w:pPr>
        <w:jc w:val="both"/>
        <w:rPr>
          <w:rFonts w:ascii="Lato" w:eastAsia="Lato" w:hAnsi="Lato" w:cs="Lato"/>
        </w:rPr>
      </w:pPr>
    </w:p>
    <w:p w14:paraId="7ABBA39A" w14:textId="77777777" w:rsidR="00536392" w:rsidRDefault="00D94763">
      <w:pPr>
        <w:jc w:val="both"/>
        <w:rPr>
          <w:rFonts w:ascii="Lato" w:eastAsia="Lato" w:hAnsi="Lato" w:cs="Lato"/>
          <w:b/>
        </w:rPr>
      </w:pPr>
      <w:r>
        <w:rPr>
          <w:rFonts w:ascii="Lato" w:eastAsia="Lato" w:hAnsi="Lato" w:cs="Lato"/>
          <w:b/>
        </w:rPr>
        <w:t xml:space="preserve">Risk and Geohazard </w:t>
      </w:r>
    </w:p>
    <w:p w14:paraId="0B80466E" w14:textId="77777777" w:rsidR="00536392" w:rsidRDefault="00D94763">
      <w:pPr>
        <w:jc w:val="both"/>
        <w:rPr>
          <w:rFonts w:ascii="Lato" w:eastAsia="Lato" w:hAnsi="Lato" w:cs="Lato"/>
        </w:rPr>
      </w:pPr>
      <w:r>
        <w:rPr>
          <w:rFonts w:ascii="Lato" w:eastAsia="Lato" w:hAnsi="Lato" w:cs="Lato"/>
        </w:rPr>
        <w:t>AY 2017/18 Semester 2, Yale-NUS College</w:t>
      </w:r>
    </w:p>
    <w:p w14:paraId="531AAAA0" w14:textId="77777777" w:rsidR="00536392" w:rsidRDefault="00536392">
      <w:pPr>
        <w:jc w:val="both"/>
        <w:rPr>
          <w:rFonts w:ascii="Lato" w:eastAsia="Lato" w:hAnsi="Lato" w:cs="Lato"/>
        </w:rPr>
      </w:pPr>
    </w:p>
    <w:p w14:paraId="41108C99" w14:textId="77777777" w:rsidR="00536392" w:rsidRDefault="00D94763">
      <w:pPr>
        <w:jc w:val="both"/>
        <w:rPr>
          <w:rFonts w:ascii="Lato" w:eastAsia="Lato" w:hAnsi="Lato" w:cs="Lato"/>
        </w:rPr>
      </w:pPr>
      <w:r>
        <w:rPr>
          <w:rFonts w:ascii="Lato" w:eastAsia="Lato" w:hAnsi="Lato" w:cs="Lato"/>
        </w:rPr>
        <w:t>April 27, 2018</w:t>
      </w:r>
    </w:p>
    <w:p w14:paraId="32EEA692" w14:textId="77777777" w:rsidR="00536392" w:rsidRDefault="00536392">
      <w:pPr>
        <w:jc w:val="both"/>
      </w:pPr>
    </w:p>
    <w:p w14:paraId="0878F27A" w14:textId="77777777" w:rsidR="00536392" w:rsidRDefault="00536392">
      <w:pPr>
        <w:jc w:val="both"/>
        <w:rPr>
          <w:rFonts w:ascii="Lato" w:eastAsia="Lato" w:hAnsi="Lato" w:cs="Lato"/>
        </w:rPr>
      </w:pPr>
    </w:p>
    <w:p w14:paraId="22FAF815" w14:textId="77777777" w:rsidR="00536392" w:rsidRDefault="00536392">
      <w:pPr>
        <w:jc w:val="both"/>
        <w:rPr>
          <w:rFonts w:ascii="Lato" w:eastAsia="Lato" w:hAnsi="Lato" w:cs="Lato"/>
          <w:b/>
        </w:rPr>
      </w:pPr>
    </w:p>
    <w:p w14:paraId="110BF53B" w14:textId="77777777" w:rsidR="00536392" w:rsidRDefault="00536392">
      <w:pPr>
        <w:jc w:val="both"/>
        <w:rPr>
          <w:rFonts w:ascii="Lato" w:eastAsia="Lato" w:hAnsi="Lato" w:cs="Lato"/>
          <w:b/>
        </w:rPr>
      </w:pPr>
    </w:p>
    <w:p w14:paraId="12CB835F" w14:textId="77777777" w:rsidR="00536392" w:rsidRDefault="00536392">
      <w:pPr>
        <w:jc w:val="both"/>
        <w:rPr>
          <w:rFonts w:ascii="Lato" w:eastAsia="Lato" w:hAnsi="Lato" w:cs="Lato"/>
          <w:b/>
        </w:rPr>
      </w:pPr>
    </w:p>
    <w:p w14:paraId="247B8A10" w14:textId="77777777" w:rsidR="00536392" w:rsidRDefault="00536392">
      <w:pPr>
        <w:jc w:val="both"/>
        <w:rPr>
          <w:rFonts w:ascii="Lato" w:eastAsia="Lato" w:hAnsi="Lato" w:cs="Lato"/>
          <w:b/>
        </w:rPr>
      </w:pPr>
    </w:p>
    <w:p w14:paraId="326C4448" w14:textId="77777777" w:rsidR="00536392" w:rsidRDefault="00536392">
      <w:pPr>
        <w:jc w:val="both"/>
        <w:rPr>
          <w:rFonts w:ascii="Lato" w:eastAsia="Lato" w:hAnsi="Lato" w:cs="Lato"/>
          <w:b/>
        </w:rPr>
      </w:pPr>
    </w:p>
    <w:p w14:paraId="7E844808" w14:textId="77777777" w:rsidR="00536392" w:rsidRDefault="00536392">
      <w:pPr>
        <w:jc w:val="both"/>
        <w:rPr>
          <w:rFonts w:ascii="Lato" w:eastAsia="Lato" w:hAnsi="Lato" w:cs="Lato"/>
          <w:b/>
        </w:rPr>
      </w:pPr>
    </w:p>
    <w:p w14:paraId="33CC5EDB" w14:textId="77777777" w:rsidR="00536392" w:rsidRDefault="00536392">
      <w:pPr>
        <w:jc w:val="both"/>
        <w:rPr>
          <w:rFonts w:ascii="Lato" w:eastAsia="Lato" w:hAnsi="Lato" w:cs="Lato"/>
          <w:b/>
        </w:rPr>
      </w:pPr>
    </w:p>
    <w:p w14:paraId="425FCC74" w14:textId="77777777" w:rsidR="00536392" w:rsidRDefault="00536392">
      <w:pPr>
        <w:jc w:val="both"/>
        <w:rPr>
          <w:rFonts w:ascii="Lato" w:eastAsia="Lato" w:hAnsi="Lato" w:cs="Lato"/>
          <w:b/>
        </w:rPr>
      </w:pPr>
    </w:p>
    <w:p w14:paraId="70335042" w14:textId="77777777" w:rsidR="00536392" w:rsidRDefault="00536392">
      <w:pPr>
        <w:jc w:val="both"/>
        <w:rPr>
          <w:rFonts w:ascii="Lato" w:eastAsia="Lato" w:hAnsi="Lato" w:cs="Lato"/>
          <w:b/>
        </w:rPr>
      </w:pPr>
    </w:p>
    <w:p w14:paraId="7B9AF72C" w14:textId="77777777" w:rsidR="00536392" w:rsidRDefault="00536392">
      <w:pPr>
        <w:jc w:val="both"/>
        <w:rPr>
          <w:rFonts w:ascii="Lato" w:eastAsia="Lato" w:hAnsi="Lato" w:cs="Lato"/>
          <w:b/>
        </w:rPr>
      </w:pPr>
    </w:p>
    <w:p w14:paraId="0309554A" w14:textId="77777777" w:rsidR="00536392" w:rsidRDefault="00536392">
      <w:pPr>
        <w:jc w:val="both"/>
        <w:rPr>
          <w:rFonts w:ascii="Lato" w:eastAsia="Lato" w:hAnsi="Lato" w:cs="Lato"/>
          <w:b/>
        </w:rPr>
      </w:pPr>
    </w:p>
    <w:p w14:paraId="1819A691" w14:textId="77777777" w:rsidR="00536392" w:rsidRDefault="00D94763">
      <w:pPr>
        <w:jc w:val="both"/>
        <w:rPr>
          <w:rFonts w:ascii="Lato" w:eastAsia="Lato" w:hAnsi="Lato" w:cs="Lato"/>
          <w:b/>
          <w:sz w:val="28"/>
          <w:szCs w:val="28"/>
        </w:rPr>
      </w:pPr>
      <w:r>
        <w:rPr>
          <w:rFonts w:ascii="Lato" w:eastAsia="Lato" w:hAnsi="Lato" w:cs="Lato"/>
          <w:b/>
          <w:sz w:val="28"/>
          <w:szCs w:val="28"/>
        </w:rPr>
        <w:lastRenderedPageBreak/>
        <w:t>Table of Contents</w:t>
      </w:r>
    </w:p>
    <w:p w14:paraId="2B17C260" w14:textId="77777777" w:rsidR="00536392" w:rsidRDefault="00536392">
      <w:pPr>
        <w:spacing w:line="240" w:lineRule="auto"/>
        <w:rPr>
          <w:rFonts w:ascii="Lato" w:eastAsia="Lato" w:hAnsi="Lato" w:cs="Lato"/>
        </w:rPr>
      </w:pPr>
    </w:p>
    <w:p w14:paraId="4988A21C" w14:textId="77777777" w:rsidR="00536392" w:rsidRDefault="00536392">
      <w:pPr>
        <w:spacing w:line="240" w:lineRule="auto"/>
        <w:rPr>
          <w:rFonts w:ascii="Lato" w:eastAsia="Lato" w:hAnsi="Lato" w:cs="Lato"/>
        </w:rPr>
      </w:pPr>
    </w:p>
    <w:sdt>
      <w:sdtPr>
        <w:id w:val="1734432946"/>
        <w:docPartObj>
          <w:docPartGallery w:val="Table of Contents"/>
          <w:docPartUnique/>
        </w:docPartObj>
      </w:sdtPr>
      <w:sdtContent>
        <w:p w14:paraId="19BFDFB8" w14:textId="77777777" w:rsidR="00536392" w:rsidRDefault="00D94763">
          <w:pPr>
            <w:tabs>
              <w:tab w:val="right" w:pos="9025"/>
            </w:tabs>
            <w:spacing w:before="80" w:line="240" w:lineRule="auto"/>
            <w:rPr>
              <w:rFonts w:ascii="Lato" w:eastAsia="Lato" w:hAnsi="Lato" w:cs="Lato"/>
            </w:rPr>
          </w:pPr>
          <w:r>
            <w:fldChar w:fldCharType="begin"/>
          </w:r>
          <w:r>
            <w:instrText xml:space="preserve"> TOC \h \u \z </w:instrText>
          </w:r>
          <w:r>
            <w:fldChar w:fldCharType="separate"/>
          </w:r>
          <w:hyperlink w:anchor="_k89oxq7ux14j">
            <w:r>
              <w:rPr>
                <w:rFonts w:ascii="Lato" w:eastAsia="Lato" w:hAnsi="Lato" w:cs="Lato"/>
                <w:b/>
              </w:rPr>
              <w:t>Introduction: A Cycle of Floods and Droughts in Thailand</w:t>
            </w:r>
          </w:hyperlink>
          <w:r>
            <w:rPr>
              <w:rFonts w:ascii="Lato" w:eastAsia="Lato" w:hAnsi="Lato" w:cs="Lato"/>
              <w:b/>
            </w:rPr>
            <w:tab/>
          </w:r>
          <w:r>
            <w:fldChar w:fldCharType="begin"/>
          </w:r>
          <w:r>
            <w:instrText xml:space="preserve"> PAGEREF _k89oxq7ux14j \h </w:instrText>
          </w:r>
          <w:r>
            <w:fldChar w:fldCharType="separate"/>
          </w:r>
          <w:r>
            <w:rPr>
              <w:rFonts w:ascii="Lato" w:eastAsia="Lato" w:hAnsi="Lato" w:cs="Lato"/>
              <w:b/>
            </w:rPr>
            <w:t>3</w:t>
          </w:r>
          <w:r>
            <w:fldChar w:fldCharType="end"/>
          </w:r>
        </w:p>
        <w:p w14:paraId="70F65D9F" w14:textId="77777777" w:rsidR="00536392" w:rsidRDefault="00D94763">
          <w:pPr>
            <w:tabs>
              <w:tab w:val="right" w:pos="9025"/>
            </w:tabs>
            <w:spacing w:before="200" w:line="240" w:lineRule="auto"/>
            <w:rPr>
              <w:rFonts w:ascii="Lato" w:eastAsia="Lato" w:hAnsi="Lato" w:cs="Lato"/>
            </w:rPr>
          </w:pPr>
          <w:hyperlink w:anchor="_g1k83d5q4wcs">
            <w:r>
              <w:rPr>
                <w:rFonts w:ascii="Lato" w:eastAsia="Lato" w:hAnsi="Lato" w:cs="Lato"/>
                <w:b/>
              </w:rPr>
              <w:t>1. Mechanisms of Floods and Droughts</w:t>
            </w:r>
          </w:hyperlink>
          <w:r>
            <w:rPr>
              <w:rFonts w:ascii="Lato" w:eastAsia="Lato" w:hAnsi="Lato" w:cs="Lato"/>
              <w:b/>
            </w:rPr>
            <w:tab/>
          </w:r>
          <w:r>
            <w:fldChar w:fldCharType="begin"/>
          </w:r>
          <w:r>
            <w:instrText xml:space="preserve"> PAGEREF _g1k83d5q4wcs \h </w:instrText>
          </w:r>
          <w:r>
            <w:fldChar w:fldCharType="separate"/>
          </w:r>
          <w:r>
            <w:rPr>
              <w:rFonts w:ascii="Lato" w:eastAsia="Lato" w:hAnsi="Lato" w:cs="Lato"/>
              <w:b/>
            </w:rPr>
            <w:t>4</w:t>
          </w:r>
          <w:r>
            <w:fldChar w:fldCharType="end"/>
          </w:r>
        </w:p>
        <w:p w14:paraId="36729D6A" w14:textId="77777777" w:rsidR="00536392" w:rsidRDefault="00D94763">
          <w:pPr>
            <w:tabs>
              <w:tab w:val="right" w:pos="9025"/>
            </w:tabs>
            <w:spacing w:before="200" w:line="240" w:lineRule="auto"/>
            <w:rPr>
              <w:rFonts w:ascii="Lato" w:eastAsia="Lato" w:hAnsi="Lato" w:cs="Lato"/>
            </w:rPr>
          </w:pPr>
          <w:hyperlink w:anchor="_sywxnmazyy3u">
            <w:r>
              <w:rPr>
                <w:rFonts w:ascii="Lato" w:eastAsia="Lato" w:hAnsi="Lato" w:cs="Lato"/>
                <w:b/>
              </w:rPr>
              <w:t>2. Flood and Drought Meteorology</w:t>
            </w:r>
          </w:hyperlink>
          <w:r>
            <w:rPr>
              <w:rFonts w:ascii="Lato" w:eastAsia="Lato" w:hAnsi="Lato" w:cs="Lato"/>
              <w:b/>
            </w:rPr>
            <w:tab/>
          </w:r>
          <w:r>
            <w:fldChar w:fldCharType="begin"/>
          </w:r>
          <w:r>
            <w:instrText xml:space="preserve"> PAGEREF _sywxnmazyy3u \h </w:instrText>
          </w:r>
          <w:r>
            <w:fldChar w:fldCharType="separate"/>
          </w:r>
          <w:r>
            <w:rPr>
              <w:rFonts w:ascii="Lato" w:eastAsia="Lato" w:hAnsi="Lato" w:cs="Lato"/>
              <w:b/>
            </w:rPr>
            <w:t>6</w:t>
          </w:r>
          <w:r>
            <w:fldChar w:fldCharType="end"/>
          </w:r>
        </w:p>
        <w:p w14:paraId="660DC0B3" w14:textId="77777777" w:rsidR="00536392" w:rsidRDefault="00D94763">
          <w:pPr>
            <w:tabs>
              <w:tab w:val="right" w:pos="9025"/>
            </w:tabs>
            <w:spacing w:before="60" w:line="240" w:lineRule="auto"/>
            <w:ind w:left="360"/>
            <w:rPr>
              <w:rFonts w:ascii="Lato" w:eastAsia="Lato" w:hAnsi="Lato" w:cs="Lato"/>
            </w:rPr>
          </w:pPr>
          <w:hyperlink w:anchor="_eafbk8abr6qr">
            <w:r>
              <w:rPr>
                <w:rFonts w:ascii="Lato" w:eastAsia="Lato" w:hAnsi="Lato" w:cs="Lato"/>
              </w:rPr>
              <w:t>2.1. General Precipitation Trends</w:t>
            </w:r>
          </w:hyperlink>
          <w:r>
            <w:rPr>
              <w:rFonts w:ascii="Lato" w:eastAsia="Lato" w:hAnsi="Lato" w:cs="Lato"/>
            </w:rPr>
            <w:tab/>
          </w:r>
          <w:r>
            <w:fldChar w:fldCharType="begin"/>
          </w:r>
          <w:r>
            <w:instrText xml:space="preserve"> PAGEREF _eafbk8abr6qr \h </w:instrText>
          </w:r>
          <w:r>
            <w:fldChar w:fldCharType="separate"/>
          </w:r>
          <w:r>
            <w:rPr>
              <w:rFonts w:ascii="Lato" w:eastAsia="Lato" w:hAnsi="Lato" w:cs="Lato"/>
            </w:rPr>
            <w:t>6</w:t>
          </w:r>
          <w:r>
            <w:fldChar w:fldCharType="end"/>
          </w:r>
        </w:p>
        <w:p w14:paraId="38A68106" w14:textId="77777777" w:rsidR="00536392" w:rsidRDefault="00D94763">
          <w:pPr>
            <w:tabs>
              <w:tab w:val="right" w:pos="9025"/>
            </w:tabs>
            <w:spacing w:before="60" w:line="240" w:lineRule="auto"/>
            <w:ind w:left="360"/>
            <w:rPr>
              <w:rFonts w:ascii="Lato" w:eastAsia="Lato" w:hAnsi="Lato" w:cs="Lato"/>
            </w:rPr>
          </w:pPr>
          <w:hyperlink w:anchor="_3wdcjxqgr6p">
            <w:r>
              <w:rPr>
                <w:rFonts w:ascii="Lato" w:eastAsia="Lato" w:hAnsi="Lato" w:cs="Lato"/>
              </w:rPr>
              <w:t>2.2. Periodic Sea Surface Temperature Cycles and Precipitation</w:t>
            </w:r>
          </w:hyperlink>
          <w:r>
            <w:rPr>
              <w:rFonts w:ascii="Lato" w:eastAsia="Lato" w:hAnsi="Lato" w:cs="Lato"/>
            </w:rPr>
            <w:tab/>
          </w:r>
          <w:r>
            <w:fldChar w:fldCharType="begin"/>
          </w:r>
          <w:r>
            <w:instrText xml:space="preserve"> PAGEREF _3wdcjxqgr6p \h </w:instrText>
          </w:r>
          <w:r>
            <w:fldChar w:fldCharType="separate"/>
          </w:r>
          <w:r>
            <w:rPr>
              <w:rFonts w:ascii="Lato" w:eastAsia="Lato" w:hAnsi="Lato" w:cs="Lato"/>
            </w:rPr>
            <w:t>7</w:t>
          </w:r>
          <w:r>
            <w:fldChar w:fldCharType="end"/>
          </w:r>
        </w:p>
        <w:p w14:paraId="66B08F88" w14:textId="77777777" w:rsidR="00536392" w:rsidRDefault="00D94763">
          <w:pPr>
            <w:tabs>
              <w:tab w:val="right" w:pos="9025"/>
            </w:tabs>
            <w:spacing w:before="60" w:line="240" w:lineRule="auto"/>
            <w:ind w:left="360"/>
            <w:rPr>
              <w:rFonts w:ascii="Lato" w:eastAsia="Lato" w:hAnsi="Lato" w:cs="Lato"/>
            </w:rPr>
          </w:pPr>
          <w:hyperlink w:anchor="_9m2p94oq0o71">
            <w:r>
              <w:rPr>
                <w:rFonts w:ascii="Lato" w:eastAsia="Lato" w:hAnsi="Lato" w:cs="Lato"/>
              </w:rPr>
              <w:t>2.3. Climate Change and Long Term Precipitation Trends</w:t>
            </w:r>
          </w:hyperlink>
          <w:r>
            <w:rPr>
              <w:rFonts w:ascii="Lato" w:eastAsia="Lato" w:hAnsi="Lato" w:cs="Lato"/>
            </w:rPr>
            <w:tab/>
          </w:r>
          <w:r>
            <w:fldChar w:fldCharType="begin"/>
          </w:r>
          <w:r>
            <w:instrText xml:space="preserve"> PAGEREF _9m2p94oq0o71 \h </w:instrText>
          </w:r>
          <w:r>
            <w:fldChar w:fldCharType="separate"/>
          </w:r>
          <w:r>
            <w:rPr>
              <w:rFonts w:ascii="Lato" w:eastAsia="Lato" w:hAnsi="Lato" w:cs="Lato"/>
            </w:rPr>
            <w:t>8</w:t>
          </w:r>
          <w:r>
            <w:fldChar w:fldCharType="end"/>
          </w:r>
        </w:p>
        <w:p w14:paraId="1E7F31C5" w14:textId="77777777" w:rsidR="00536392" w:rsidRDefault="00D94763">
          <w:pPr>
            <w:tabs>
              <w:tab w:val="right" w:pos="9025"/>
            </w:tabs>
            <w:spacing w:before="200" w:line="240" w:lineRule="auto"/>
            <w:rPr>
              <w:rFonts w:ascii="Lato" w:eastAsia="Lato" w:hAnsi="Lato" w:cs="Lato"/>
            </w:rPr>
          </w:pPr>
          <w:hyperlink w:anchor="_j1weov3uosc">
            <w:r>
              <w:rPr>
                <w:rFonts w:ascii="Lato" w:eastAsia="Lato" w:hAnsi="Lato" w:cs="Lato"/>
                <w:b/>
              </w:rPr>
              <w:t>3. The Geography of Floods and Droughts in Thailand</w:t>
            </w:r>
          </w:hyperlink>
          <w:r>
            <w:rPr>
              <w:rFonts w:ascii="Lato" w:eastAsia="Lato" w:hAnsi="Lato" w:cs="Lato"/>
              <w:b/>
            </w:rPr>
            <w:tab/>
          </w:r>
          <w:r>
            <w:fldChar w:fldCharType="begin"/>
          </w:r>
          <w:r>
            <w:instrText xml:space="preserve"> PAGEREF _j1weov3uosc \h </w:instrText>
          </w:r>
          <w:r>
            <w:fldChar w:fldCharType="separate"/>
          </w:r>
          <w:r>
            <w:rPr>
              <w:rFonts w:ascii="Lato" w:eastAsia="Lato" w:hAnsi="Lato" w:cs="Lato"/>
              <w:b/>
            </w:rPr>
            <w:t>10</w:t>
          </w:r>
          <w:r>
            <w:fldChar w:fldCharType="end"/>
          </w:r>
        </w:p>
        <w:p w14:paraId="10A5127C" w14:textId="77777777" w:rsidR="00536392" w:rsidRDefault="00D94763">
          <w:pPr>
            <w:tabs>
              <w:tab w:val="right" w:pos="9025"/>
            </w:tabs>
            <w:spacing w:before="60" w:line="240" w:lineRule="auto"/>
            <w:ind w:left="360"/>
            <w:rPr>
              <w:rFonts w:ascii="Lato" w:eastAsia="Lato" w:hAnsi="Lato" w:cs="Lato"/>
            </w:rPr>
          </w:pPr>
          <w:hyperlink w:anchor="_yq5es7a5hpaq">
            <w:r>
              <w:rPr>
                <w:rFonts w:ascii="Lato" w:eastAsia="Lato" w:hAnsi="Lato" w:cs="Lato"/>
              </w:rPr>
              <w:t>3.1. Spatial Distribution of Floods</w:t>
            </w:r>
          </w:hyperlink>
          <w:r>
            <w:rPr>
              <w:rFonts w:ascii="Lato" w:eastAsia="Lato" w:hAnsi="Lato" w:cs="Lato"/>
            </w:rPr>
            <w:tab/>
          </w:r>
          <w:r>
            <w:fldChar w:fldCharType="begin"/>
          </w:r>
          <w:r>
            <w:instrText xml:space="preserve"> PAGEREF _yq5es7a5hpaq \h </w:instrText>
          </w:r>
          <w:r>
            <w:fldChar w:fldCharType="separate"/>
          </w:r>
          <w:r>
            <w:rPr>
              <w:rFonts w:ascii="Lato" w:eastAsia="Lato" w:hAnsi="Lato" w:cs="Lato"/>
            </w:rPr>
            <w:t>10</w:t>
          </w:r>
          <w:r>
            <w:fldChar w:fldCharType="end"/>
          </w:r>
        </w:p>
        <w:p w14:paraId="27C2D034" w14:textId="77777777" w:rsidR="00536392" w:rsidRDefault="00D94763">
          <w:pPr>
            <w:tabs>
              <w:tab w:val="right" w:pos="9025"/>
            </w:tabs>
            <w:spacing w:before="60" w:line="240" w:lineRule="auto"/>
            <w:ind w:left="360"/>
            <w:rPr>
              <w:rFonts w:ascii="Lato" w:eastAsia="Lato" w:hAnsi="Lato" w:cs="Lato"/>
            </w:rPr>
          </w:pPr>
          <w:hyperlink w:anchor="_g5wouke2dkvc">
            <w:r>
              <w:rPr>
                <w:rFonts w:ascii="Lato" w:eastAsia="Lato" w:hAnsi="Lato" w:cs="Lato"/>
              </w:rPr>
              <w:t>3.2. Spatial Distribution of Droughts</w:t>
            </w:r>
          </w:hyperlink>
          <w:r>
            <w:rPr>
              <w:rFonts w:ascii="Lato" w:eastAsia="Lato" w:hAnsi="Lato" w:cs="Lato"/>
            </w:rPr>
            <w:tab/>
          </w:r>
          <w:r>
            <w:fldChar w:fldCharType="begin"/>
          </w:r>
          <w:r>
            <w:instrText xml:space="preserve"> PAGEREF _g5wouke2dkvc \h </w:instrText>
          </w:r>
          <w:r>
            <w:fldChar w:fldCharType="separate"/>
          </w:r>
          <w:r>
            <w:rPr>
              <w:rFonts w:ascii="Lato" w:eastAsia="Lato" w:hAnsi="Lato" w:cs="Lato"/>
            </w:rPr>
            <w:t>12</w:t>
          </w:r>
          <w:r>
            <w:fldChar w:fldCharType="end"/>
          </w:r>
        </w:p>
        <w:p w14:paraId="77BA145C" w14:textId="77777777" w:rsidR="00536392" w:rsidRDefault="00D94763">
          <w:pPr>
            <w:tabs>
              <w:tab w:val="right" w:pos="9025"/>
            </w:tabs>
            <w:spacing w:before="200" w:line="240" w:lineRule="auto"/>
            <w:rPr>
              <w:rFonts w:ascii="Lato" w:eastAsia="Lato" w:hAnsi="Lato" w:cs="Lato"/>
            </w:rPr>
          </w:pPr>
          <w:hyperlink w:anchor="_ez5sy78zagnz">
            <w:r>
              <w:rPr>
                <w:rFonts w:ascii="Lato" w:eastAsia="Lato" w:hAnsi="Lato" w:cs="Lato"/>
                <w:b/>
              </w:rPr>
              <w:t>4. The Politics of Floods and Droughts in Thailand</w:t>
            </w:r>
          </w:hyperlink>
          <w:r>
            <w:rPr>
              <w:rFonts w:ascii="Lato" w:eastAsia="Lato" w:hAnsi="Lato" w:cs="Lato"/>
              <w:b/>
            </w:rPr>
            <w:tab/>
          </w:r>
          <w:r>
            <w:fldChar w:fldCharType="begin"/>
          </w:r>
          <w:r>
            <w:instrText xml:space="preserve"> PAGEREF _ez5sy78zagnz \h </w:instrText>
          </w:r>
          <w:r>
            <w:fldChar w:fldCharType="separate"/>
          </w:r>
          <w:r>
            <w:rPr>
              <w:rFonts w:ascii="Lato" w:eastAsia="Lato" w:hAnsi="Lato" w:cs="Lato"/>
              <w:b/>
            </w:rPr>
            <w:t>15</w:t>
          </w:r>
          <w:r>
            <w:fldChar w:fldCharType="end"/>
          </w:r>
        </w:p>
        <w:p w14:paraId="38ABF37A" w14:textId="77777777" w:rsidR="00536392" w:rsidRDefault="00D94763">
          <w:pPr>
            <w:tabs>
              <w:tab w:val="right" w:pos="9025"/>
            </w:tabs>
            <w:spacing w:before="60" w:line="240" w:lineRule="auto"/>
            <w:ind w:left="360"/>
            <w:rPr>
              <w:rFonts w:ascii="Lato" w:eastAsia="Lato" w:hAnsi="Lato" w:cs="Lato"/>
            </w:rPr>
          </w:pPr>
          <w:hyperlink w:anchor="_xc4qqyfrf8s1">
            <w:r>
              <w:rPr>
                <w:rFonts w:ascii="Lato" w:eastAsia="Lato" w:hAnsi="Lato" w:cs="Lato"/>
              </w:rPr>
              <w:t>4.1. An Overview of Thai Politics and History</w:t>
            </w:r>
          </w:hyperlink>
          <w:r>
            <w:rPr>
              <w:rFonts w:ascii="Lato" w:eastAsia="Lato" w:hAnsi="Lato" w:cs="Lato"/>
            </w:rPr>
            <w:tab/>
          </w:r>
          <w:r>
            <w:fldChar w:fldCharType="begin"/>
          </w:r>
          <w:r>
            <w:instrText xml:space="preserve"> PAGEREF _xc4qqyfrf8s1 \h </w:instrText>
          </w:r>
          <w:r>
            <w:fldChar w:fldCharType="separate"/>
          </w:r>
          <w:r>
            <w:rPr>
              <w:rFonts w:ascii="Lato" w:eastAsia="Lato" w:hAnsi="Lato" w:cs="Lato"/>
            </w:rPr>
            <w:t>15</w:t>
          </w:r>
          <w:r>
            <w:fldChar w:fldCharType="end"/>
          </w:r>
        </w:p>
        <w:p w14:paraId="37A85215" w14:textId="77777777" w:rsidR="00536392" w:rsidRDefault="00D94763">
          <w:pPr>
            <w:tabs>
              <w:tab w:val="right" w:pos="9025"/>
            </w:tabs>
            <w:spacing w:before="60" w:line="240" w:lineRule="auto"/>
            <w:ind w:left="360"/>
            <w:rPr>
              <w:rFonts w:ascii="Lato" w:eastAsia="Lato" w:hAnsi="Lato" w:cs="Lato"/>
            </w:rPr>
          </w:pPr>
          <w:hyperlink w:anchor="_hrebqkgiae2q">
            <w:r>
              <w:rPr>
                <w:rFonts w:ascii="Lato" w:eastAsia="Lato" w:hAnsi="Lato" w:cs="Lato"/>
              </w:rPr>
              <w:t>4.2. The Influence of Political Instability of Water Infrastructure and Disaster Incidence</w:t>
            </w:r>
          </w:hyperlink>
          <w:r>
            <w:rPr>
              <w:rFonts w:ascii="Lato" w:eastAsia="Lato" w:hAnsi="Lato" w:cs="Lato"/>
            </w:rPr>
            <w:tab/>
          </w:r>
          <w:r>
            <w:fldChar w:fldCharType="begin"/>
          </w:r>
          <w:r>
            <w:instrText xml:space="preserve"> PAGEREF _hrebqkgiae2q \h </w:instrText>
          </w:r>
          <w:r>
            <w:fldChar w:fldCharType="separate"/>
          </w:r>
          <w:r>
            <w:rPr>
              <w:rFonts w:ascii="Lato" w:eastAsia="Lato" w:hAnsi="Lato" w:cs="Lato"/>
            </w:rPr>
            <w:t>15</w:t>
          </w:r>
          <w:r>
            <w:fldChar w:fldCharType="end"/>
          </w:r>
        </w:p>
        <w:p w14:paraId="4F61C366" w14:textId="77777777" w:rsidR="00536392" w:rsidRDefault="00D94763">
          <w:pPr>
            <w:tabs>
              <w:tab w:val="right" w:pos="9025"/>
            </w:tabs>
            <w:spacing w:before="60" w:line="240" w:lineRule="auto"/>
            <w:ind w:left="720"/>
            <w:rPr>
              <w:rFonts w:ascii="Lato" w:eastAsia="Lato" w:hAnsi="Lato" w:cs="Lato"/>
            </w:rPr>
          </w:pPr>
          <w:hyperlink w:anchor="_kfjhika4xe4s">
            <w:r>
              <w:rPr>
                <w:rFonts w:ascii="Lato" w:eastAsia="Lato" w:hAnsi="Lato" w:cs="Lato"/>
              </w:rPr>
              <w:t>4.2.1. Disaster Preparedness</w:t>
            </w:r>
          </w:hyperlink>
          <w:r>
            <w:rPr>
              <w:rFonts w:ascii="Lato" w:eastAsia="Lato" w:hAnsi="Lato" w:cs="Lato"/>
            </w:rPr>
            <w:tab/>
          </w:r>
          <w:r>
            <w:fldChar w:fldCharType="begin"/>
          </w:r>
          <w:r>
            <w:instrText xml:space="preserve"> PAGEREF _kfjhika4xe4s \h </w:instrText>
          </w:r>
          <w:r>
            <w:fldChar w:fldCharType="separate"/>
          </w:r>
          <w:r>
            <w:rPr>
              <w:rFonts w:ascii="Lato" w:eastAsia="Lato" w:hAnsi="Lato" w:cs="Lato"/>
            </w:rPr>
            <w:t>15</w:t>
          </w:r>
          <w:r>
            <w:fldChar w:fldCharType="end"/>
          </w:r>
        </w:p>
        <w:p w14:paraId="7491FCBD" w14:textId="77777777" w:rsidR="00536392" w:rsidRDefault="00D94763">
          <w:pPr>
            <w:tabs>
              <w:tab w:val="right" w:pos="9025"/>
            </w:tabs>
            <w:spacing w:before="60" w:line="240" w:lineRule="auto"/>
            <w:ind w:left="720"/>
            <w:rPr>
              <w:rFonts w:ascii="Lato" w:eastAsia="Lato" w:hAnsi="Lato" w:cs="Lato"/>
            </w:rPr>
          </w:pPr>
          <w:hyperlink w:anchor="_8xazw57pr16r">
            <w:r>
              <w:rPr>
                <w:rFonts w:ascii="Lato" w:eastAsia="Lato" w:hAnsi="Lato" w:cs="Lato"/>
              </w:rPr>
              <w:t>4.2.2. Disaster Response and Recovery</w:t>
            </w:r>
          </w:hyperlink>
          <w:r>
            <w:rPr>
              <w:rFonts w:ascii="Lato" w:eastAsia="Lato" w:hAnsi="Lato" w:cs="Lato"/>
            </w:rPr>
            <w:tab/>
          </w:r>
          <w:r>
            <w:fldChar w:fldCharType="begin"/>
          </w:r>
          <w:r>
            <w:instrText xml:space="preserve"> PAGEREF _8xazw57pr16r \h </w:instrText>
          </w:r>
          <w:r>
            <w:fldChar w:fldCharType="separate"/>
          </w:r>
          <w:r>
            <w:rPr>
              <w:rFonts w:ascii="Lato" w:eastAsia="Lato" w:hAnsi="Lato" w:cs="Lato"/>
            </w:rPr>
            <w:t>16</w:t>
          </w:r>
          <w:r>
            <w:fldChar w:fldCharType="end"/>
          </w:r>
        </w:p>
        <w:p w14:paraId="1F99D2F3" w14:textId="77777777" w:rsidR="00536392" w:rsidRDefault="00D94763">
          <w:pPr>
            <w:tabs>
              <w:tab w:val="right" w:pos="9025"/>
            </w:tabs>
            <w:spacing w:before="60" w:line="240" w:lineRule="auto"/>
            <w:ind w:left="720"/>
            <w:rPr>
              <w:rFonts w:ascii="Lato" w:eastAsia="Lato" w:hAnsi="Lato" w:cs="Lato"/>
            </w:rPr>
          </w:pPr>
          <w:hyperlink w:anchor="_seow21s4hoto">
            <w:r>
              <w:rPr>
                <w:rFonts w:ascii="Lato" w:eastAsia="Lato" w:hAnsi="Lato" w:cs="Lato"/>
              </w:rPr>
              <w:t>4.2.3. Disaster Mitigation</w:t>
            </w:r>
          </w:hyperlink>
          <w:r>
            <w:rPr>
              <w:rFonts w:ascii="Lato" w:eastAsia="Lato" w:hAnsi="Lato" w:cs="Lato"/>
            </w:rPr>
            <w:tab/>
          </w:r>
          <w:r>
            <w:fldChar w:fldCharType="begin"/>
          </w:r>
          <w:r>
            <w:instrText xml:space="preserve"> PAGEREF _seow21s4hoto \h </w:instrText>
          </w:r>
          <w:r>
            <w:fldChar w:fldCharType="separate"/>
          </w:r>
          <w:r>
            <w:rPr>
              <w:rFonts w:ascii="Lato" w:eastAsia="Lato" w:hAnsi="Lato" w:cs="Lato"/>
            </w:rPr>
            <w:t>17</w:t>
          </w:r>
          <w:r>
            <w:fldChar w:fldCharType="end"/>
          </w:r>
        </w:p>
        <w:p w14:paraId="6B3E8A84" w14:textId="77777777" w:rsidR="00536392" w:rsidRDefault="00D94763">
          <w:pPr>
            <w:tabs>
              <w:tab w:val="right" w:pos="9025"/>
            </w:tabs>
            <w:spacing w:before="60" w:line="240" w:lineRule="auto"/>
            <w:ind w:left="360"/>
            <w:rPr>
              <w:rFonts w:ascii="Lato" w:eastAsia="Lato" w:hAnsi="Lato" w:cs="Lato"/>
            </w:rPr>
          </w:pPr>
          <w:hyperlink w:anchor="_l4lr1wxs4p96">
            <w:r>
              <w:rPr>
                <w:rFonts w:ascii="Lato" w:eastAsia="Lato" w:hAnsi="Lato" w:cs="Lato"/>
              </w:rPr>
              <w:t>4.3. Conclusion</w:t>
            </w:r>
          </w:hyperlink>
          <w:r>
            <w:rPr>
              <w:rFonts w:ascii="Lato" w:eastAsia="Lato" w:hAnsi="Lato" w:cs="Lato"/>
            </w:rPr>
            <w:tab/>
          </w:r>
          <w:r>
            <w:fldChar w:fldCharType="begin"/>
          </w:r>
          <w:r>
            <w:instrText xml:space="preserve"> PAGEREF _l4lr1wxs4p96 \h </w:instrText>
          </w:r>
          <w:r>
            <w:fldChar w:fldCharType="separate"/>
          </w:r>
          <w:r>
            <w:rPr>
              <w:rFonts w:ascii="Lato" w:eastAsia="Lato" w:hAnsi="Lato" w:cs="Lato"/>
            </w:rPr>
            <w:t>17</w:t>
          </w:r>
          <w:r>
            <w:fldChar w:fldCharType="end"/>
          </w:r>
        </w:p>
        <w:p w14:paraId="5954ECC7" w14:textId="77777777" w:rsidR="00536392" w:rsidRDefault="00D94763">
          <w:pPr>
            <w:tabs>
              <w:tab w:val="right" w:pos="9025"/>
            </w:tabs>
            <w:spacing w:before="200" w:line="240" w:lineRule="auto"/>
            <w:rPr>
              <w:rFonts w:ascii="Lato" w:eastAsia="Lato" w:hAnsi="Lato" w:cs="Lato"/>
            </w:rPr>
          </w:pPr>
          <w:hyperlink w:anchor="_shn96of6svnv">
            <w:r>
              <w:rPr>
                <w:rFonts w:ascii="Lato" w:eastAsia="Lato" w:hAnsi="Lato" w:cs="Lato"/>
                <w:b/>
              </w:rPr>
              <w:t>5.  Ideologies and Attitudes Towards Disaster Management</w:t>
            </w:r>
          </w:hyperlink>
          <w:r>
            <w:rPr>
              <w:rFonts w:ascii="Lato" w:eastAsia="Lato" w:hAnsi="Lato" w:cs="Lato"/>
              <w:b/>
            </w:rPr>
            <w:tab/>
          </w:r>
          <w:r>
            <w:fldChar w:fldCharType="begin"/>
          </w:r>
          <w:r>
            <w:instrText xml:space="preserve"> PAGEREF _shn96of6svnv \h </w:instrText>
          </w:r>
          <w:r>
            <w:fldChar w:fldCharType="separate"/>
          </w:r>
          <w:r>
            <w:rPr>
              <w:rFonts w:ascii="Lato" w:eastAsia="Lato" w:hAnsi="Lato" w:cs="Lato"/>
              <w:b/>
            </w:rPr>
            <w:t>18</w:t>
          </w:r>
          <w:r>
            <w:fldChar w:fldCharType="end"/>
          </w:r>
        </w:p>
        <w:p w14:paraId="2A0C6DD4" w14:textId="77777777" w:rsidR="00536392" w:rsidRDefault="00D94763">
          <w:pPr>
            <w:tabs>
              <w:tab w:val="right" w:pos="9025"/>
            </w:tabs>
            <w:spacing w:before="60" w:line="240" w:lineRule="auto"/>
            <w:ind w:left="360"/>
            <w:rPr>
              <w:rFonts w:ascii="Lato" w:eastAsia="Lato" w:hAnsi="Lato" w:cs="Lato"/>
            </w:rPr>
          </w:pPr>
          <w:hyperlink w:anchor="_l6gd77nstd3">
            <w:r>
              <w:rPr>
                <w:rFonts w:ascii="Lato" w:eastAsia="Lato" w:hAnsi="Lato" w:cs="Lato"/>
              </w:rPr>
              <w:t>5.1. Sufficiency Thinking and Disaster Management</w:t>
            </w:r>
          </w:hyperlink>
          <w:r>
            <w:rPr>
              <w:rFonts w:ascii="Lato" w:eastAsia="Lato" w:hAnsi="Lato" w:cs="Lato"/>
            </w:rPr>
            <w:tab/>
          </w:r>
          <w:r>
            <w:fldChar w:fldCharType="begin"/>
          </w:r>
          <w:r>
            <w:instrText xml:space="preserve"> PAGEREF _l6gd77nstd3 \h </w:instrText>
          </w:r>
          <w:r>
            <w:fldChar w:fldCharType="separate"/>
          </w:r>
          <w:r>
            <w:rPr>
              <w:rFonts w:ascii="Lato" w:eastAsia="Lato" w:hAnsi="Lato" w:cs="Lato"/>
            </w:rPr>
            <w:t>18</w:t>
          </w:r>
          <w:r>
            <w:fldChar w:fldCharType="end"/>
          </w:r>
        </w:p>
        <w:p w14:paraId="39DE2832" w14:textId="77777777" w:rsidR="00536392" w:rsidRDefault="00D94763">
          <w:pPr>
            <w:tabs>
              <w:tab w:val="right" w:pos="9025"/>
            </w:tabs>
            <w:spacing w:before="60" w:line="240" w:lineRule="auto"/>
            <w:ind w:left="360"/>
            <w:rPr>
              <w:rFonts w:ascii="Lato" w:eastAsia="Lato" w:hAnsi="Lato" w:cs="Lato"/>
            </w:rPr>
          </w:pPr>
          <w:hyperlink w:anchor="_p4j0hyuga9cc">
            <w:r>
              <w:rPr>
                <w:rFonts w:ascii="Lato" w:eastAsia="Lato" w:hAnsi="Lato" w:cs="Lato"/>
              </w:rPr>
              <w:t>5.2. Eco-Disaster Risk Reduction (DRR) Approaches</w:t>
            </w:r>
          </w:hyperlink>
          <w:r>
            <w:rPr>
              <w:rFonts w:ascii="Lato" w:eastAsia="Lato" w:hAnsi="Lato" w:cs="Lato"/>
            </w:rPr>
            <w:tab/>
          </w:r>
          <w:r>
            <w:fldChar w:fldCharType="begin"/>
          </w:r>
          <w:r>
            <w:instrText xml:space="preserve"> PAGEREF _p4j0hyuga9cc \h </w:instrText>
          </w:r>
          <w:r>
            <w:fldChar w:fldCharType="separate"/>
          </w:r>
          <w:r>
            <w:rPr>
              <w:rFonts w:ascii="Lato" w:eastAsia="Lato" w:hAnsi="Lato" w:cs="Lato"/>
            </w:rPr>
            <w:t>19</w:t>
          </w:r>
          <w:r>
            <w:fldChar w:fldCharType="end"/>
          </w:r>
        </w:p>
        <w:p w14:paraId="1AB8D943" w14:textId="77777777" w:rsidR="00536392" w:rsidRDefault="00D94763">
          <w:pPr>
            <w:tabs>
              <w:tab w:val="right" w:pos="9025"/>
            </w:tabs>
            <w:spacing w:before="60" w:line="240" w:lineRule="auto"/>
            <w:ind w:left="360"/>
            <w:rPr>
              <w:rFonts w:ascii="Lato" w:eastAsia="Lato" w:hAnsi="Lato" w:cs="Lato"/>
            </w:rPr>
          </w:pPr>
          <w:hyperlink w:anchor="_qbmmqwfutu2m">
            <w:r>
              <w:rPr>
                <w:rFonts w:ascii="Lato" w:eastAsia="Lato" w:hAnsi="Lato" w:cs="Lato"/>
              </w:rPr>
              <w:t>5.3. Moving Forward</w:t>
            </w:r>
          </w:hyperlink>
          <w:r>
            <w:rPr>
              <w:rFonts w:ascii="Lato" w:eastAsia="Lato" w:hAnsi="Lato" w:cs="Lato"/>
            </w:rPr>
            <w:tab/>
          </w:r>
          <w:r>
            <w:fldChar w:fldCharType="begin"/>
          </w:r>
          <w:r>
            <w:instrText xml:space="preserve"> PAGEREF _qbmmqwfutu2m \h </w:instrText>
          </w:r>
          <w:r>
            <w:fldChar w:fldCharType="separate"/>
          </w:r>
          <w:r>
            <w:rPr>
              <w:rFonts w:ascii="Lato" w:eastAsia="Lato" w:hAnsi="Lato" w:cs="Lato"/>
            </w:rPr>
            <w:t>19</w:t>
          </w:r>
          <w:r>
            <w:fldChar w:fldCharType="end"/>
          </w:r>
        </w:p>
        <w:p w14:paraId="4073A3AD" w14:textId="77777777" w:rsidR="00536392" w:rsidRDefault="00D94763">
          <w:pPr>
            <w:tabs>
              <w:tab w:val="right" w:pos="9025"/>
            </w:tabs>
            <w:spacing w:before="200" w:line="240" w:lineRule="auto"/>
            <w:rPr>
              <w:rFonts w:ascii="Lato" w:eastAsia="Lato" w:hAnsi="Lato" w:cs="Lato"/>
            </w:rPr>
          </w:pPr>
          <w:hyperlink w:anchor="_fa9sor5187vp">
            <w:r>
              <w:rPr>
                <w:rFonts w:ascii="Lato" w:eastAsia="Lato" w:hAnsi="Lato" w:cs="Lato"/>
                <w:b/>
              </w:rPr>
              <w:t>6. Community-Based Disaster Risk Management (CBDRM)</w:t>
            </w:r>
          </w:hyperlink>
          <w:r>
            <w:rPr>
              <w:rFonts w:ascii="Lato" w:eastAsia="Lato" w:hAnsi="Lato" w:cs="Lato"/>
              <w:b/>
            </w:rPr>
            <w:tab/>
          </w:r>
          <w:r>
            <w:fldChar w:fldCharType="begin"/>
          </w:r>
          <w:r>
            <w:instrText xml:space="preserve"> PAGEREF _fa9sor5187vp \h </w:instrText>
          </w:r>
          <w:r>
            <w:fldChar w:fldCharType="separate"/>
          </w:r>
          <w:r>
            <w:rPr>
              <w:rFonts w:ascii="Lato" w:eastAsia="Lato" w:hAnsi="Lato" w:cs="Lato"/>
              <w:b/>
            </w:rPr>
            <w:t>20</w:t>
          </w:r>
          <w:r>
            <w:fldChar w:fldCharType="end"/>
          </w:r>
        </w:p>
        <w:p w14:paraId="2F5AF080" w14:textId="77777777" w:rsidR="00536392" w:rsidRDefault="00D94763">
          <w:pPr>
            <w:tabs>
              <w:tab w:val="right" w:pos="9025"/>
            </w:tabs>
            <w:spacing w:before="60" w:line="240" w:lineRule="auto"/>
            <w:ind w:left="360"/>
            <w:rPr>
              <w:rFonts w:ascii="Lato" w:eastAsia="Lato" w:hAnsi="Lato" w:cs="Lato"/>
            </w:rPr>
          </w:pPr>
          <w:hyperlink w:anchor="_1q3pnhjbkyto">
            <w:r>
              <w:rPr>
                <w:rFonts w:ascii="Lato" w:eastAsia="Lato" w:hAnsi="Lato" w:cs="Lato"/>
              </w:rPr>
              <w:t>6.1. What is CBDRM?</w:t>
            </w:r>
          </w:hyperlink>
          <w:r>
            <w:rPr>
              <w:rFonts w:ascii="Lato" w:eastAsia="Lato" w:hAnsi="Lato" w:cs="Lato"/>
            </w:rPr>
            <w:tab/>
          </w:r>
          <w:r>
            <w:fldChar w:fldCharType="begin"/>
          </w:r>
          <w:r>
            <w:instrText xml:space="preserve"> PAGEREF _1q3pnhjbkyto \h </w:instrText>
          </w:r>
          <w:r>
            <w:fldChar w:fldCharType="separate"/>
          </w:r>
          <w:r>
            <w:rPr>
              <w:rFonts w:ascii="Lato" w:eastAsia="Lato" w:hAnsi="Lato" w:cs="Lato"/>
            </w:rPr>
            <w:t>20</w:t>
          </w:r>
          <w:r>
            <w:fldChar w:fldCharType="end"/>
          </w:r>
        </w:p>
        <w:p w14:paraId="4EC9315F" w14:textId="77777777" w:rsidR="00536392" w:rsidRDefault="00D94763">
          <w:pPr>
            <w:tabs>
              <w:tab w:val="right" w:pos="9025"/>
            </w:tabs>
            <w:spacing w:before="60" w:line="240" w:lineRule="auto"/>
            <w:ind w:left="360"/>
            <w:rPr>
              <w:rFonts w:ascii="Lato" w:eastAsia="Lato" w:hAnsi="Lato" w:cs="Lato"/>
            </w:rPr>
          </w:pPr>
          <w:hyperlink w:anchor="_9md7qr53fo7t">
            <w:r>
              <w:rPr>
                <w:rFonts w:ascii="Lato" w:eastAsia="Lato" w:hAnsi="Lato" w:cs="Lato"/>
              </w:rPr>
              <w:t>6.2. Aspects of CBDRM</w:t>
            </w:r>
          </w:hyperlink>
          <w:r>
            <w:rPr>
              <w:rFonts w:ascii="Lato" w:eastAsia="Lato" w:hAnsi="Lato" w:cs="Lato"/>
            </w:rPr>
            <w:tab/>
          </w:r>
          <w:r>
            <w:fldChar w:fldCharType="begin"/>
          </w:r>
          <w:r>
            <w:instrText xml:space="preserve"> PAGEREF _9md7qr53fo7t \h </w:instrText>
          </w:r>
          <w:r>
            <w:fldChar w:fldCharType="separate"/>
          </w:r>
          <w:r>
            <w:rPr>
              <w:rFonts w:ascii="Lato" w:eastAsia="Lato" w:hAnsi="Lato" w:cs="Lato"/>
            </w:rPr>
            <w:t>20</w:t>
          </w:r>
          <w:r>
            <w:fldChar w:fldCharType="end"/>
          </w:r>
        </w:p>
        <w:p w14:paraId="1777DF4F" w14:textId="77777777" w:rsidR="00536392" w:rsidRDefault="00D94763">
          <w:pPr>
            <w:tabs>
              <w:tab w:val="right" w:pos="9025"/>
            </w:tabs>
            <w:spacing w:before="60" w:line="240" w:lineRule="auto"/>
            <w:ind w:left="720"/>
            <w:rPr>
              <w:rFonts w:ascii="Lato" w:eastAsia="Lato" w:hAnsi="Lato" w:cs="Lato"/>
            </w:rPr>
          </w:pPr>
          <w:hyperlink w:anchor="_emyjm4t74bey">
            <w:r>
              <w:rPr>
                <w:rFonts w:ascii="Lato" w:eastAsia="Lato" w:hAnsi="Lato" w:cs="Lato"/>
              </w:rPr>
              <w:t>6.2.1. Inclusive Governance and Knowledge-Creation Structures</w:t>
            </w:r>
          </w:hyperlink>
          <w:r>
            <w:rPr>
              <w:rFonts w:ascii="Lato" w:eastAsia="Lato" w:hAnsi="Lato" w:cs="Lato"/>
            </w:rPr>
            <w:tab/>
          </w:r>
          <w:r>
            <w:fldChar w:fldCharType="begin"/>
          </w:r>
          <w:r>
            <w:instrText xml:space="preserve"> PAGEREF _emyjm4t74bey \h </w:instrText>
          </w:r>
          <w:r>
            <w:fldChar w:fldCharType="separate"/>
          </w:r>
          <w:r>
            <w:rPr>
              <w:rFonts w:ascii="Lato" w:eastAsia="Lato" w:hAnsi="Lato" w:cs="Lato"/>
            </w:rPr>
            <w:t>20</w:t>
          </w:r>
          <w:r>
            <w:fldChar w:fldCharType="end"/>
          </w:r>
        </w:p>
        <w:p w14:paraId="6CBE8C59" w14:textId="77777777" w:rsidR="00536392" w:rsidRDefault="00D94763">
          <w:pPr>
            <w:tabs>
              <w:tab w:val="right" w:pos="9025"/>
            </w:tabs>
            <w:spacing w:before="60" w:line="240" w:lineRule="auto"/>
            <w:ind w:left="720"/>
            <w:rPr>
              <w:rFonts w:ascii="Lato" w:eastAsia="Lato" w:hAnsi="Lato" w:cs="Lato"/>
            </w:rPr>
          </w:pPr>
          <w:hyperlink w:anchor="_9yczo2gz35qz">
            <w:r>
              <w:rPr>
                <w:rFonts w:ascii="Lato" w:eastAsia="Lato" w:hAnsi="Lato" w:cs="Lato"/>
              </w:rPr>
              <w:t>6.2.2. Providing Communities with Skills and Equipment</w:t>
            </w:r>
          </w:hyperlink>
          <w:r>
            <w:rPr>
              <w:rFonts w:ascii="Lato" w:eastAsia="Lato" w:hAnsi="Lato" w:cs="Lato"/>
            </w:rPr>
            <w:tab/>
          </w:r>
          <w:r>
            <w:fldChar w:fldCharType="begin"/>
          </w:r>
          <w:r>
            <w:instrText xml:space="preserve"> PAGEREF _9yczo2gz35qz \h </w:instrText>
          </w:r>
          <w:r>
            <w:fldChar w:fldCharType="separate"/>
          </w:r>
          <w:r>
            <w:rPr>
              <w:rFonts w:ascii="Lato" w:eastAsia="Lato" w:hAnsi="Lato" w:cs="Lato"/>
            </w:rPr>
            <w:t>21</w:t>
          </w:r>
          <w:r>
            <w:fldChar w:fldCharType="end"/>
          </w:r>
        </w:p>
        <w:p w14:paraId="651B2A71" w14:textId="77777777" w:rsidR="00536392" w:rsidRDefault="00D94763">
          <w:pPr>
            <w:tabs>
              <w:tab w:val="right" w:pos="9025"/>
            </w:tabs>
            <w:spacing w:before="60" w:line="240" w:lineRule="auto"/>
            <w:ind w:left="720"/>
            <w:rPr>
              <w:rFonts w:ascii="Lato" w:eastAsia="Lato" w:hAnsi="Lato" w:cs="Lato"/>
            </w:rPr>
          </w:pPr>
          <w:hyperlink w:anchor="_vrn3zu6mrzqw">
            <w:r>
              <w:rPr>
                <w:rFonts w:ascii="Lato" w:eastAsia="Lato" w:hAnsi="Lato" w:cs="Lato"/>
              </w:rPr>
              <w:t>6.2.3. Peri and Post-Disaster Coordination</w:t>
            </w:r>
          </w:hyperlink>
          <w:r>
            <w:rPr>
              <w:rFonts w:ascii="Lato" w:eastAsia="Lato" w:hAnsi="Lato" w:cs="Lato"/>
            </w:rPr>
            <w:tab/>
          </w:r>
          <w:r>
            <w:fldChar w:fldCharType="begin"/>
          </w:r>
          <w:r>
            <w:instrText xml:space="preserve"> PAGEREF _vrn3zu6mrzqw \h </w:instrText>
          </w:r>
          <w:r>
            <w:fldChar w:fldCharType="separate"/>
          </w:r>
          <w:r>
            <w:rPr>
              <w:rFonts w:ascii="Lato" w:eastAsia="Lato" w:hAnsi="Lato" w:cs="Lato"/>
            </w:rPr>
            <w:t>23</w:t>
          </w:r>
          <w:r>
            <w:fldChar w:fldCharType="end"/>
          </w:r>
        </w:p>
        <w:p w14:paraId="5E38117B" w14:textId="77777777" w:rsidR="00536392" w:rsidRDefault="00D94763">
          <w:pPr>
            <w:tabs>
              <w:tab w:val="right" w:pos="9025"/>
            </w:tabs>
            <w:spacing w:before="200" w:line="240" w:lineRule="auto"/>
            <w:rPr>
              <w:rFonts w:ascii="Lato" w:eastAsia="Lato" w:hAnsi="Lato" w:cs="Lato"/>
            </w:rPr>
          </w:pPr>
          <w:hyperlink w:anchor="_q8jvdkvzaijt">
            <w:r>
              <w:rPr>
                <w:rFonts w:ascii="Lato" w:eastAsia="Lato" w:hAnsi="Lato" w:cs="Lato"/>
                <w:b/>
              </w:rPr>
              <w:t>7. Concluding Remarks</w:t>
            </w:r>
          </w:hyperlink>
          <w:r>
            <w:rPr>
              <w:rFonts w:ascii="Lato" w:eastAsia="Lato" w:hAnsi="Lato" w:cs="Lato"/>
              <w:b/>
            </w:rPr>
            <w:tab/>
          </w:r>
          <w:r>
            <w:fldChar w:fldCharType="begin"/>
          </w:r>
          <w:r>
            <w:instrText xml:space="preserve"> PAGEREF _q8jvdkvzaijt \h </w:instrText>
          </w:r>
          <w:r>
            <w:fldChar w:fldCharType="separate"/>
          </w:r>
          <w:r>
            <w:rPr>
              <w:rFonts w:ascii="Lato" w:eastAsia="Lato" w:hAnsi="Lato" w:cs="Lato"/>
              <w:b/>
            </w:rPr>
            <w:t>24</w:t>
          </w:r>
          <w:r>
            <w:fldChar w:fldCharType="end"/>
          </w:r>
        </w:p>
        <w:p w14:paraId="2803931F" w14:textId="77777777" w:rsidR="00536392" w:rsidRDefault="00D94763">
          <w:pPr>
            <w:tabs>
              <w:tab w:val="right" w:pos="9025"/>
            </w:tabs>
            <w:spacing w:before="200" w:after="80" w:line="240" w:lineRule="auto"/>
            <w:rPr>
              <w:rFonts w:ascii="Lato" w:eastAsia="Lato" w:hAnsi="Lato" w:cs="Lato"/>
            </w:rPr>
          </w:pPr>
          <w:hyperlink w:anchor="_ng6q64t7fwe4">
            <w:r>
              <w:rPr>
                <w:rFonts w:ascii="Lato" w:eastAsia="Lato" w:hAnsi="Lato" w:cs="Lato"/>
                <w:b/>
              </w:rPr>
              <w:t>Bibliography</w:t>
            </w:r>
          </w:hyperlink>
          <w:r>
            <w:rPr>
              <w:rFonts w:ascii="Lato" w:eastAsia="Lato" w:hAnsi="Lato" w:cs="Lato"/>
              <w:b/>
            </w:rPr>
            <w:tab/>
          </w:r>
          <w:r>
            <w:fldChar w:fldCharType="begin"/>
          </w:r>
          <w:r>
            <w:instrText xml:space="preserve"> PAGEREF _ng6q64t7fwe4 \h </w:instrText>
          </w:r>
          <w:r>
            <w:fldChar w:fldCharType="separate"/>
          </w:r>
          <w:r>
            <w:rPr>
              <w:rFonts w:ascii="Lato" w:eastAsia="Lato" w:hAnsi="Lato" w:cs="Lato"/>
              <w:b/>
            </w:rPr>
            <w:t>25</w:t>
          </w:r>
          <w:r>
            <w:fldChar w:fldCharType="end"/>
          </w:r>
          <w:r>
            <w:fldChar w:fldCharType="end"/>
          </w:r>
        </w:p>
      </w:sdtContent>
    </w:sdt>
    <w:p w14:paraId="2C2FD445" w14:textId="77777777" w:rsidR="00536392" w:rsidRDefault="00536392">
      <w:pPr>
        <w:rPr>
          <w:rFonts w:ascii="Lato" w:eastAsia="Lato" w:hAnsi="Lato" w:cs="Lato"/>
        </w:rPr>
      </w:pPr>
    </w:p>
    <w:p w14:paraId="41EF23E6" w14:textId="77777777" w:rsidR="00536392" w:rsidRDefault="00536392">
      <w:pPr>
        <w:spacing w:line="480" w:lineRule="auto"/>
        <w:rPr>
          <w:rFonts w:ascii="Lato" w:eastAsia="Lato" w:hAnsi="Lato" w:cs="Lato"/>
        </w:rPr>
      </w:pPr>
    </w:p>
    <w:p w14:paraId="0E40F750" w14:textId="77777777" w:rsidR="00536392" w:rsidRDefault="00D94763">
      <w:pPr>
        <w:spacing w:line="480" w:lineRule="auto"/>
      </w:pPr>
      <w:r>
        <w:br w:type="page"/>
      </w:r>
    </w:p>
    <w:p w14:paraId="6D5C79D9" w14:textId="77777777" w:rsidR="00536392" w:rsidRDefault="00D94763">
      <w:pPr>
        <w:pStyle w:val="Heading1"/>
        <w:contextualSpacing w:val="0"/>
      </w:pPr>
      <w:bookmarkStart w:id="0" w:name="_k89oxq7ux14j" w:colFirst="0" w:colLast="0"/>
      <w:bookmarkEnd w:id="0"/>
      <w:r>
        <w:lastRenderedPageBreak/>
        <w:t>Introduction: A Cycle of Floods and Droughts in Thailand</w:t>
      </w:r>
    </w:p>
    <w:p w14:paraId="0FBB661B" w14:textId="77777777" w:rsidR="00536392" w:rsidRDefault="00536392">
      <w:pPr>
        <w:rPr>
          <w:rFonts w:ascii="Lato" w:eastAsia="Lato" w:hAnsi="Lato" w:cs="Lato"/>
        </w:rPr>
      </w:pPr>
    </w:p>
    <w:p w14:paraId="2348DF6B" w14:textId="77777777" w:rsidR="00536392" w:rsidRDefault="00D94763">
      <w:pPr>
        <w:jc w:val="both"/>
        <w:rPr>
          <w:rFonts w:ascii="Lato" w:eastAsia="Lato" w:hAnsi="Lato" w:cs="Lato"/>
        </w:rPr>
      </w:pPr>
      <w:r>
        <w:rPr>
          <w:rFonts w:ascii="Lato" w:eastAsia="Lato" w:hAnsi="Lato" w:cs="Lato"/>
        </w:rPr>
        <w:t>From July to December 2010, as the rainy season reached its peak across Thailand, floodwaters from the north began inundating the central provinces, threatening to head south into Bangkok in what would turn out to be the worst flood disaster to hit Thailand in half a century (</w:t>
      </w:r>
      <w:hyperlink r:id="rId7">
        <w:r>
          <w:rPr>
            <w:rFonts w:ascii="Lato" w:eastAsia="Lato" w:hAnsi="Lato" w:cs="Lato"/>
            <w:color w:val="1155CC"/>
            <w:u w:val="single"/>
          </w:rPr>
          <w:t>Gale &amp; Saunders, 2015</w:t>
        </w:r>
      </w:hyperlink>
      <w:r>
        <w:rPr>
          <w:rFonts w:ascii="Lato" w:eastAsia="Lato" w:hAnsi="Lato" w:cs="Lato"/>
        </w:rPr>
        <w:t>). Just months before this incident, Thailand was still in the midst of battling its most serious drought in decades (</w:t>
      </w:r>
      <w:proofErr w:type="spellStart"/>
      <w:r>
        <w:fldChar w:fldCharType="begin"/>
      </w:r>
      <w:r>
        <w:instrText xml:space="preserve"> HYPERLINK "https://www.ecologyandsociety.org/vol18/iss4/art27/" \h </w:instrText>
      </w:r>
      <w:r>
        <w:fldChar w:fldCharType="separate"/>
      </w:r>
      <w:r>
        <w:rPr>
          <w:rFonts w:ascii="Lato" w:eastAsia="Lato" w:hAnsi="Lato" w:cs="Lato"/>
          <w:color w:val="1155CC"/>
          <w:u w:val="single"/>
        </w:rPr>
        <w:t>Garbero</w:t>
      </w:r>
      <w:proofErr w:type="spellEnd"/>
      <w:r>
        <w:rPr>
          <w:rFonts w:ascii="Lato" w:eastAsia="Lato" w:hAnsi="Lato" w:cs="Lato"/>
          <w:color w:val="1155CC"/>
          <w:u w:val="single"/>
        </w:rPr>
        <w:t>, 2013</w:t>
      </w:r>
      <w:r>
        <w:rPr>
          <w:rFonts w:ascii="Lato" w:eastAsia="Lato" w:hAnsi="Lato" w:cs="Lato"/>
          <w:color w:val="1155CC"/>
          <w:u w:val="single"/>
        </w:rPr>
        <w:fldChar w:fldCharType="end"/>
      </w:r>
      <w:r>
        <w:rPr>
          <w:rFonts w:ascii="Lato" w:eastAsia="Lato" w:hAnsi="Lato" w:cs="Lato"/>
        </w:rPr>
        <w:t xml:space="preserve">). </w:t>
      </w:r>
    </w:p>
    <w:p w14:paraId="3DAFDBE5" w14:textId="77777777" w:rsidR="00536392" w:rsidRDefault="00536392">
      <w:pPr>
        <w:rPr>
          <w:rFonts w:ascii="Lato" w:eastAsia="Lato" w:hAnsi="Lato" w:cs="Lato"/>
        </w:rPr>
      </w:pPr>
    </w:p>
    <w:p w14:paraId="1E93B9BC" w14:textId="77777777" w:rsidR="00536392" w:rsidRDefault="00D94763">
      <w:pPr>
        <w:jc w:val="both"/>
        <w:rPr>
          <w:rFonts w:ascii="Lato" w:eastAsia="Lato" w:hAnsi="Lato" w:cs="Lato"/>
          <w:highlight w:val="white"/>
        </w:rPr>
      </w:pPr>
      <w:r>
        <w:rPr>
          <w:rFonts w:ascii="Lato" w:eastAsia="Lato" w:hAnsi="Lato" w:cs="Lato"/>
        </w:rPr>
        <w:t xml:space="preserve">This cycle of floods and droughts, a common feature of life in Thailand, may seem puzzling given Thailand’s annual rainfall far exceeds its annual water demand, according to </w:t>
      </w:r>
      <w:hyperlink r:id="rId8">
        <w:proofErr w:type="spellStart"/>
        <w:r>
          <w:rPr>
            <w:rFonts w:ascii="Lato" w:eastAsia="Lato" w:hAnsi="Lato" w:cs="Lato"/>
            <w:color w:val="1155CC"/>
            <w:highlight w:val="white"/>
            <w:u w:val="single"/>
          </w:rPr>
          <w:t>Sumet</w:t>
        </w:r>
        <w:proofErr w:type="spellEnd"/>
        <w:r>
          <w:rPr>
            <w:rFonts w:ascii="Lato" w:eastAsia="Lato" w:hAnsi="Lato" w:cs="Lato"/>
            <w:color w:val="1155CC"/>
            <w:highlight w:val="white"/>
            <w:u w:val="single"/>
          </w:rPr>
          <w:t xml:space="preserve"> </w:t>
        </w:r>
        <w:proofErr w:type="spellStart"/>
        <w:r>
          <w:rPr>
            <w:rFonts w:ascii="Lato" w:eastAsia="Lato" w:hAnsi="Lato" w:cs="Lato"/>
            <w:color w:val="1155CC"/>
            <w:highlight w:val="white"/>
            <w:u w:val="single"/>
          </w:rPr>
          <w:t>Tantivejkul</w:t>
        </w:r>
        <w:proofErr w:type="spellEnd"/>
        <w:r>
          <w:rPr>
            <w:rFonts w:ascii="Lato" w:eastAsia="Lato" w:hAnsi="Lato" w:cs="Lato"/>
            <w:color w:val="1155CC"/>
            <w:highlight w:val="white"/>
            <w:u w:val="single"/>
          </w:rPr>
          <w:t xml:space="preserve">, </w:t>
        </w:r>
        <w:proofErr w:type="spellStart"/>
        <w:r>
          <w:rPr>
            <w:rFonts w:ascii="Lato" w:eastAsia="Lato" w:hAnsi="Lato" w:cs="Lato"/>
            <w:color w:val="1155CC"/>
            <w:highlight w:val="white"/>
            <w:u w:val="single"/>
          </w:rPr>
          <w:t>Utokapat</w:t>
        </w:r>
        <w:proofErr w:type="spellEnd"/>
        <w:r>
          <w:rPr>
            <w:rFonts w:ascii="Lato" w:eastAsia="Lato" w:hAnsi="Lato" w:cs="Lato"/>
            <w:color w:val="1155CC"/>
            <w:highlight w:val="white"/>
            <w:u w:val="single"/>
          </w:rPr>
          <w:t xml:space="preserve"> Foundation chairman</w:t>
        </w:r>
      </w:hyperlink>
      <w:r>
        <w:rPr>
          <w:rFonts w:ascii="Lato" w:eastAsia="Lato" w:hAnsi="Lato" w:cs="Lato"/>
          <w:highlight w:val="white"/>
        </w:rPr>
        <w:t xml:space="preserve">. During </w:t>
      </w:r>
      <w:r>
        <w:rPr>
          <w:rFonts w:ascii="Lato" w:eastAsia="Lato" w:hAnsi="Lato" w:cs="Lato"/>
        </w:rPr>
        <w:t xml:space="preserve">the </w:t>
      </w:r>
      <w:hyperlink r:id="rId9">
        <w:r>
          <w:rPr>
            <w:rFonts w:ascii="Lato" w:eastAsia="Lato" w:hAnsi="Lato" w:cs="Lato"/>
            <w:color w:val="671012"/>
            <w:highlight w:val="white"/>
            <w:u w:val="single"/>
          </w:rPr>
          <w:t>Sustainable Water Management Forum 2016</w:t>
        </w:r>
      </w:hyperlink>
      <w:r>
        <w:rPr>
          <w:rFonts w:ascii="Lato" w:eastAsia="Lato" w:hAnsi="Lato" w:cs="Lato"/>
          <w:highlight w:val="white"/>
        </w:rPr>
        <w:t xml:space="preserve">, </w:t>
      </w:r>
      <w:proofErr w:type="spellStart"/>
      <w:r>
        <w:rPr>
          <w:rFonts w:ascii="Lato" w:eastAsia="Lato" w:hAnsi="Lato" w:cs="Lato"/>
          <w:highlight w:val="white"/>
        </w:rPr>
        <w:t>Tantivejkul</w:t>
      </w:r>
      <w:proofErr w:type="spellEnd"/>
      <w:r>
        <w:rPr>
          <w:rFonts w:ascii="Lato" w:eastAsia="Lato" w:hAnsi="Lato" w:cs="Lato"/>
          <w:highlight w:val="white"/>
        </w:rPr>
        <w:t xml:space="preserve"> highlighted, “[Thailand receives] around 754,000 million cubic metres of rain per year. That is more than enough for the annual water demand of around 100,000 million cubic metres…However, only 5.7% of rainfall, 70,370 million cubic metres, empties into the reservoirs.”</w:t>
      </w:r>
    </w:p>
    <w:p w14:paraId="24491719" w14:textId="77777777" w:rsidR="00536392" w:rsidRDefault="00536392">
      <w:pPr>
        <w:jc w:val="both"/>
        <w:rPr>
          <w:rFonts w:ascii="Lato" w:eastAsia="Lato" w:hAnsi="Lato" w:cs="Lato"/>
          <w:highlight w:val="white"/>
        </w:rPr>
      </w:pPr>
    </w:p>
    <w:p w14:paraId="2307DD98" w14:textId="406807F6" w:rsidR="00536392" w:rsidRDefault="00D94763">
      <w:pPr>
        <w:jc w:val="both"/>
        <w:rPr>
          <w:rFonts w:ascii="Lato" w:eastAsia="Lato" w:hAnsi="Lato" w:cs="Lato"/>
          <w:highlight w:val="white"/>
        </w:rPr>
      </w:pPr>
      <w:r>
        <w:rPr>
          <w:rFonts w:ascii="Lato" w:eastAsia="Lato" w:hAnsi="Lato" w:cs="Lato"/>
          <w:highlight w:val="white"/>
        </w:rPr>
        <w:t>However, how floods and droughts arise are less to do with the volume of precipitation than the uneven distribution of precipitation across timescales and geographical locations</w:t>
      </w:r>
      <w:r w:rsidR="00503290">
        <w:rPr>
          <w:rFonts w:ascii="Lato" w:eastAsia="Lato" w:hAnsi="Lato" w:cs="Lato"/>
          <w:highlight w:val="white"/>
        </w:rPr>
        <w:t>, especially as it relates to the El Nino Southern Oscillation and the Indian Ocean Dipole</w:t>
      </w:r>
      <w:r>
        <w:rPr>
          <w:rFonts w:ascii="Lato" w:eastAsia="Lato" w:hAnsi="Lato" w:cs="Lato"/>
          <w:highlight w:val="white"/>
        </w:rPr>
        <w:t>. These distribution patterns interact with Thailand’s water resource management approaches such as dams and water use to, resulting in floods and droughts of varying severity.</w:t>
      </w:r>
    </w:p>
    <w:p w14:paraId="7FCCDCF1" w14:textId="77777777" w:rsidR="00536392" w:rsidRDefault="00536392">
      <w:pPr>
        <w:rPr>
          <w:rFonts w:ascii="Lato" w:eastAsia="Lato" w:hAnsi="Lato" w:cs="Lato"/>
          <w:highlight w:val="white"/>
        </w:rPr>
      </w:pPr>
    </w:p>
    <w:p w14:paraId="714509C0" w14:textId="77777777" w:rsidR="00536392" w:rsidRDefault="00D94763">
      <w:pPr>
        <w:jc w:val="center"/>
        <w:rPr>
          <w:rFonts w:ascii="Lato" w:eastAsia="Lato" w:hAnsi="Lato" w:cs="Lato"/>
          <w:highlight w:val="white"/>
        </w:rPr>
      </w:pPr>
      <w:r>
        <w:rPr>
          <w:rFonts w:ascii="Lato" w:eastAsia="Lato" w:hAnsi="Lato" w:cs="Lato"/>
          <w:noProof/>
          <w:highlight w:val="white"/>
        </w:rPr>
        <w:drawing>
          <wp:inline distT="114300" distB="114300" distL="114300" distR="114300" wp14:anchorId="1B98CACD" wp14:editId="4FA8C974">
            <wp:extent cx="3819525" cy="2476904"/>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819525" cy="2476904"/>
                    </a:xfrm>
                    <a:prstGeom prst="rect">
                      <a:avLst/>
                    </a:prstGeom>
                    <a:ln/>
                  </pic:spPr>
                </pic:pic>
              </a:graphicData>
            </a:graphic>
          </wp:inline>
        </w:drawing>
      </w:r>
    </w:p>
    <w:p w14:paraId="009402DD" w14:textId="77777777" w:rsidR="00536392" w:rsidRDefault="00D94763">
      <w:pPr>
        <w:jc w:val="center"/>
        <w:rPr>
          <w:rFonts w:ascii="Lato" w:eastAsia="Lato" w:hAnsi="Lato" w:cs="Lato"/>
          <w:sz w:val="20"/>
          <w:szCs w:val="20"/>
          <w:highlight w:val="white"/>
        </w:rPr>
      </w:pPr>
      <w:r>
        <w:rPr>
          <w:rFonts w:ascii="Lato" w:eastAsia="Lato" w:hAnsi="Lato" w:cs="Lato"/>
          <w:b/>
          <w:sz w:val="20"/>
          <w:szCs w:val="20"/>
          <w:highlight w:val="white"/>
        </w:rPr>
        <w:t>Figure 1</w:t>
      </w:r>
      <w:r>
        <w:rPr>
          <w:rFonts w:ascii="Lato" w:eastAsia="Lato" w:hAnsi="Lato" w:cs="Lato"/>
          <w:sz w:val="20"/>
          <w:szCs w:val="20"/>
          <w:highlight w:val="white"/>
        </w:rPr>
        <w:t>: Floodwaters reach waist deep during the 2011 Thai Floods</w:t>
      </w:r>
    </w:p>
    <w:p w14:paraId="493E925B" w14:textId="77777777" w:rsidR="00536392" w:rsidRDefault="00D94763">
      <w:pPr>
        <w:jc w:val="center"/>
        <w:rPr>
          <w:rFonts w:ascii="Lato" w:eastAsia="Lato" w:hAnsi="Lato" w:cs="Lato"/>
          <w:sz w:val="20"/>
          <w:szCs w:val="20"/>
          <w:highlight w:val="white"/>
        </w:rPr>
      </w:pPr>
      <w:r>
        <w:rPr>
          <w:rFonts w:ascii="Lato" w:eastAsia="Lato" w:hAnsi="Lato" w:cs="Lato"/>
          <w:sz w:val="20"/>
          <w:szCs w:val="20"/>
          <w:highlight w:val="white"/>
        </w:rPr>
        <w:t xml:space="preserve">Source: </w:t>
      </w:r>
      <w:hyperlink r:id="rId11">
        <w:r>
          <w:rPr>
            <w:rFonts w:ascii="Lato" w:eastAsia="Lato" w:hAnsi="Lato" w:cs="Lato"/>
            <w:color w:val="1155CC"/>
            <w:sz w:val="20"/>
            <w:szCs w:val="20"/>
            <w:highlight w:val="white"/>
            <w:u w:val="single"/>
          </w:rPr>
          <w:t>Asia Foundation</w:t>
        </w:r>
      </w:hyperlink>
    </w:p>
    <w:p w14:paraId="00817E23" w14:textId="77777777" w:rsidR="00536392" w:rsidRDefault="00536392">
      <w:pPr>
        <w:rPr>
          <w:rFonts w:ascii="Lato" w:eastAsia="Lato" w:hAnsi="Lato" w:cs="Lato"/>
          <w:sz w:val="20"/>
          <w:szCs w:val="20"/>
          <w:highlight w:val="white"/>
        </w:rPr>
      </w:pPr>
    </w:p>
    <w:p w14:paraId="02D0B1D3" w14:textId="77777777" w:rsidR="00536392" w:rsidRDefault="00536392">
      <w:pPr>
        <w:rPr>
          <w:highlight w:val="white"/>
        </w:rPr>
      </w:pPr>
    </w:p>
    <w:p w14:paraId="1B42AC78" w14:textId="77777777" w:rsidR="00536392" w:rsidRDefault="00536392">
      <w:pPr>
        <w:rPr>
          <w:highlight w:val="white"/>
        </w:rPr>
      </w:pPr>
    </w:p>
    <w:p w14:paraId="67DF3B23" w14:textId="77777777" w:rsidR="00536392" w:rsidRDefault="00536392">
      <w:pPr>
        <w:rPr>
          <w:highlight w:val="white"/>
        </w:rPr>
      </w:pPr>
    </w:p>
    <w:p w14:paraId="79ECA077" w14:textId="77777777" w:rsidR="00536392" w:rsidRDefault="00536392">
      <w:pPr>
        <w:rPr>
          <w:highlight w:val="white"/>
        </w:rPr>
      </w:pPr>
    </w:p>
    <w:p w14:paraId="05D4E939" w14:textId="77777777" w:rsidR="00536392" w:rsidRDefault="00536392">
      <w:pPr>
        <w:rPr>
          <w:highlight w:val="white"/>
        </w:rPr>
      </w:pPr>
    </w:p>
    <w:p w14:paraId="5403EA13" w14:textId="77777777" w:rsidR="00536392" w:rsidRDefault="00536392">
      <w:pPr>
        <w:rPr>
          <w:highlight w:val="white"/>
        </w:rPr>
      </w:pPr>
    </w:p>
    <w:p w14:paraId="3537C7D9" w14:textId="77777777" w:rsidR="00536392" w:rsidRDefault="00536392">
      <w:pPr>
        <w:rPr>
          <w:highlight w:val="white"/>
        </w:rPr>
      </w:pPr>
    </w:p>
    <w:p w14:paraId="37FAADB8" w14:textId="77777777" w:rsidR="00536392" w:rsidRDefault="00536392">
      <w:pPr>
        <w:rPr>
          <w:highlight w:val="white"/>
        </w:rPr>
      </w:pPr>
    </w:p>
    <w:p w14:paraId="26E7362D" w14:textId="77777777" w:rsidR="00536392" w:rsidRDefault="00536392">
      <w:pPr>
        <w:rPr>
          <w:highlight w:val="white"/>
        </w:rPr>
      </w:pPr>
    </w:p>
    <w:p w14:paraId="0F161705" w14:textId="77777777" w:rsidR="00536392" w:rsidRDefault="00536392">
      <w:pPr>
        <w:rPr>
          <w:highlight w:val="white"/>
        </w:rPr>
      </w:pPr>
    </w:p>
    <w:p w14:paraId="5D7DD6E8" w14:textId="77777777" w:rsidR="00536392" w:rsidRDefault="00D94763">
      <w:pPr>
        <w:pStyle w:val="Heading1"/>
        <w:ind w:left="0"/>
        <w:contextualSpacing w:val="0"/>
      </w:pPr>
      <w:bookmarkStart w:id="1" w:name="_g1k83d5q4wcs" w:colFirst="0" w:colLast="0"/>
      <w:bookmarkEnd w:id="1"/>
      <w:r>
        <w:t>1. Mechanisms of Floods and Droughts</w:t>
      </w:r>
    </w:p>
    <w:p w14:paraId="3FAA760C" w14:textId="77777777" w:rsidR="00536392" w:rsidRDefault="00536392">
      <w:pPr>
        <w:rPr>
          <w:highlight w:val="white"/>
        </w:rPr>
      </w:pPr>
    </w:p>
    <w:p w14:paraId="097F7631" w14:textId="77777777" w:rsidR="00536392" w:rsidRDefault="00D94763">
      <w:pPr>
        <w:jc w:val="both"/>
        <w:rPr>
          <w:rFonts w:ascii="Lato" w:eastAsia="Lato" w:hAnsi="Lato" w:cs="Lato"/>
          <w:highlight w:val="white"/>
        </w:rPr>
      </w:pPr>
      <w:r>
        <w:rPr>
          <w:rFonts w:ascii="Lato" w:eastAsia="Lato" w:hAnsi="Lato" w:cs="Lato"/>
          <w:highlight w:val="white"/>
        </w:rPr>
        <w:t>Floods are generated when a stream’s discharge exceeds the capacity of its channel, resulting in water inundating land that is normally dry. There are three main types of floods: coastal (surge) floods, pluvial (surface) floods and fluvial (river) floods. Coastal floods are caused by the inflow of saltwater (usually the result of a large storm or tsunami) from the ocean to inland areas, while pluvial and fluvial floods are caused by the runoff of water from the land, usually during excessive rain or sometimes ruptured dams (</w:t>
      </w:r>
      <w:hyperlink r:id="rId12">
        <w:r>
          <w:rPr>
            <w:rFonts w:ascii="Lato" w:eastAsia="Lato" w:hAnsi="Lato" w:cs="Lato"/>
            <w:color w:val="1155CC"/>
            <w:highlight w:val="white"/>
            <w:u w:val="single"/>
          </w:rPr>
          <w:t>Maddox, 2014</w:t>
        </w:r>
      </w:hyperlink>
      <w:r>
        <w:rPr>
          <w:rFonts w:ascii="Lato" w:eastAsia="Lato" w:hAnsi="Lato" w:cs="Lato"/>
          <w:highlight w:val="white"/>
        </w:rPr>
        <w:t xml:space="preserve">). </w:t>
      </w:r>
    </w:p>
    <w:p w14:paraId="79E5E261" w14:textId="77777777" w:rsidR="00536392" w:rsidRDefault="00536392">
      <w:pPr>
        <w:rPr>
          <w:rFonts w:ascii="Lato" w:eastAsia="Lato" w:hAnsi="Lato" w:cs="Lato"/>
          <w:highlight w:val="white"/>
        </w:rPr>
      </w:pPr>
    </w:p>
    <w:p w14:paraId="032AA65E" w14:textId="77777777" w:rsidR="00536392" w:rsidRDefault="00D94763">
      <w:pPr>
        <w:jc w:val="both"/>
        <w:rPr>
          <w:rFonts w:ascii="Lato" w:eastAsia="Lato" w:hAnsi="Lato" w:cs="Lato"/>
          <w:highlight w:val="white"/>
        </w:rPr>
      </w:pPr>
      <w:r>
        <w:rPr>
          <w:rFonts w:ascii="Lato" w:eastAsia="Lato" w:hAnsi="Lato" w:cs="Lato"/>
          <w:highlight w:val="white"/>
        </w:rPr>
        <w:t>Floods take hours or even days to develop. When there is rain, stream discharge gradually increases until it reaches a peak flow. Floods emerge when the</w:t>
      </w:r>
      <w:r w:rsidRPr="00D94763">
        <w:rPr>
          <w:rFonts w:ascii="Lato" w:eastAsia="Lato" w:hAnsi="Lato" w:cs="Lato"/>
          <w:b/>
          <w:highlight w:val="white"/>
        </w:rPr>
        <w:t xml:space="preserve"> stream discharge</w:t>
      </w:r>
      <w:r>
        <w:rPr>
          <w:rFonts w:ascii="Lato" w:eastAsia="Lato" w:hAnsi="Lato" w:cs="Lato"/>
          <w:highlight w:val="white"/>
        </w:rPr>
        <w:t xml:space="preserve"> crosses a particular threshold (determined by the channel’s capacity</w:t>
      </w:r>
      <w:proofErr w:type="gramStart"/>
      <w:r>
        <w:rPr>
          <w:rFonts w:ascii="Lato" w:eastAsia="Lato" w:hAnsi="Lato" w:cs="Lato"/>
          <w:highlight w:val="white"/>
        </w:rPr>
        <w:t>), and</w:t>
      </w:r>
      <w:proofErr w:type="gramEnd"/>
      <w:r>
        <w:rPr>
          <w:rFonts w:ascii="Lato" w:eastAsia="Lato" w:hAnsi="Lato" w:cs="Lato"/>
          <w:highlight w:val="white"/>
        </w:rPr>
        <w:t xml:space="preserve"> can be categorised as flash floods when the time lag between intense rainfall and peak flow is very small (Figures 2 and 3; Skinner and </w:t>
      </w:r>
      <w:proofErr w:type="spellStart"/>
      <w:r>
        <w:rPr>
          <w:rFonts w:ascii="Lato" w:eastAsia="Lato" w:hAnsi="Lato" w:cs="Lato"/>
          <w:highlight w:val="white"/>
        </w:rPr>
        <w:t>Murck</w:t>
      </w:r>
      <w:proofErr w:type="spellEnd"/>
      <w:r>
        <w:rPr>
          <w:rFonts w:ascii="Lato" w:eastAsia="Lato" w:hAnsi="Lato" w:cs="Lato"/>
          <w:highlight w:val="white"/>
        </w:rPr>
        <w:t xml:space="preserve">, 2011). Stream discharge is the product of the velocity, depth and width of water flowing through it. </w:t>
      </w:r>
      <w:r w:rsidRPr="00D94763">
        <w:rPr>
          <w:rFonts w:ascii="Lato" w:eastAsia="Lato" w:hAnsi="Lato" w:cs="Lato"/>
          <w:b/>
          <w:highlight w:val="white"/>
        </w:rPr>
        <w:t>Channel capacity</w:t>
      </w:r>
      <w:r>
        <w:rPr>
          <w:rFonts w:ascii="Lato" w:eastAsia="Lato" w:hAnsi="Lato" w:cs="Lato"/>
          <w:highlight w:val="white"/>
        </w:rPr>
        <w:t xml:space="preserve"> can be modelled by different equations, but Manning’s equation (1891) which applies to uniform flow in open channels is commonly used:</w:t>
      </w:r>
    </w:p>
    <w:p w14:paraId="163D12D5" w14:textId="77777777" w:rsidR="00536392" w:rsidRDefault="00536392">
      <w:pPr>
        <w:jc w:val="both"/>
        <w:rPr>
          <w:rFonts w:ascii="Lato" w:eastAsia="Lato" w:hAnsi="Lato" w:cs="Lato"/>
          <w:highlight w:val="white"/>
        </w:rPr>
      </w:pPr>
    </w:p>
    <w:p w14:paraId="40082F14" w14:textId="77777777" w:rsidR="00536392" w:rsidRDefault="00D94763">
      <w:pPr>
        <w:jc w:val="center"/>
        <w:rPr>
          <w:rFonts w:ascii="Lato" w:eastAsia="Lato" w:hAnsi="Lato" w:cs="Lato"/>
          <w:highlight w:val="white"/>
        </w:rPr>
      </w:pPr>
      <w:r>
        <w:rPr>
          <w:rFonts w:ascii="Lato" w:eastAsia="Lato" w:hAnsi="Lato" w:cs="Lato"/>
          <w:noProof/>
          <w:highlight w:val="white"/>
        </w:rPr>
        <w:drawing>
          <wp:inline distT="114300" distB="114300" distL="114300" distR="114300" wp14:anchorId="19453CB6" wp14:editId="1036D63B">
            <wp:extent cx="2024063" cy="485775"/>
            <wp:effectExtent l="0" t="0" r="0" b="0"/>
            <wp:docPr id="13"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13"/>
                    <a:srcRect t="50961" r="19811"/>
                    <a:stretch>
                      <a:fillRect/>
                    </a:stretch>
                  </pic:blipFill>
                  <pic:spPr>
                    <a:xfrm>
                      <a:off x="0" y="0"/>
                      <a:ext cx="2024063" cy="485775"/>
                    </a:xfrm>
                    <a:prstGeom prst="rect">
                      <a:avLst/>
                    </a:prstGeom>
                    <a:ln/>
                  </pic:spPr>
                </pic:pic>
              </a:graphicData>
            </a:graphic>
          </wp:inline>
        </w:drawing>
      </w:r>
    </w:p>
    <w:p w14:paraId="1502D781"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Where (in SI Units):</w:t>
      </w:r>
    </w:p>
    <w:p w14:paraId="29121D0C"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Q = Flow rate (m</w:t>
      </w:r>
      <w:r w:rsidRPr="00D94763">
        <w:rPr>
          <w:rFonts w:ascii="Lato" w:eastAsia="Lato" w:hAnsi="Lato" w:cs="Lato"/>
          <w:sz w:val="20"/>
          <w:szCs w:val="20"/>
          <w:highlight w:val="white"/>
          <w:vertAlign w:val="superscript"/>
        </w:rPr>
        <w:t>3</w:t>
      </w:r>
      <w:r>
        <w:rPr>
          <w:rFonts w:ascii="Lato" w:eastAsia="Lato" w:hAnsi="Lato" w:cs="Lato"/>
          <w:sz w:val="20"/>
          <w:szCs w:val="20"/>
          <w:highlight w:val="white"/>
        </w:rPr>
        <w:t>/s)</w:t>
      </w:r>
    </w:p>
    <w:p w14:paraId="36F11D24"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V = Velocity (m/s)</w:t>
      </w:r>
    </w:p>
    <w:p w14:paraId="5AF7C85E"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A = Flow area (m</w:t>
      </w:r>
      <w:r w:rsidRPr="00D94763">
        <w:rPr>
          <w:rFonts w:ascii="Lato" w:eastAsia="Lato" w:hAnsi="Lato" w:cs="Lato"/>
          <w:sz w:val="20"/>
          <w:szCs w:val="20"/>
          <w:highlight w:val="white"/>
          <w:vertAlign w:val="superscript"/>
        </w:rPr>
        <w:t>2</w:t>
      </w:r>
      <w:r>
        <w:rPr>
          <w:rFonts w:ascii="Lato" w:eastAsia="Lato" w:hAnsi="Lato" w:cs="Lato"/>
          <w:sz w:val="20"/>
          <w:szCs w:val="20"/>
          <w:highlight w:val="white"/>
        </w:rPr>
        <w:t>)</w:t>
      </w:r>
    </w:p>
    <w:p w14:paraId="6ECE9344"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n = Manning’s roughness coefficient (s/m</w:t>
      </w:r>
      <w:r w:rsidRPr="00D94763">
        <w:rPr>
          <w:rFonts w:ascii="Lato" w:eastAsia="Lato" w:hAnsi="Lato" w:cs="Lato"/>
          <w:sz w:val="20"/>
          <w:szCs w:val="20"/>
          <w:highlight w:val="white"/>
          <w:vertAlign w:val="superscript"/>
        </w:rPr>
        <w:t>1/</w:t>
      </w:r>
      <w:proofErr w:type="gramStart"/>
      <w:r w:rsidRPr="00D94763">
        <w:rPr>
          <w:rFonts w:ascii="Lato" w:eastAsia="Lato" w:hAnsi="Lato" w:cs="Lato"/>
          <w:sz w:val="20"/>
          <w:szCs w:val="20"/>
          <w:highlight w:val="white"/>
          <w:vertAlign w:val="superscript"/>
        </w:rPr>
        <w:t>3</w:t>
      </w:r>
      <w:r>
        <w:rPr>
          <w:rFonts w:ascii="Lato" w:eastAsia="Lato" w:hAnsi="Lato" w:cs="Lato"/>
          <w:sz w:val="20"/>
          <w:szCs w:val="20"/>
          <w:highlight w:val="white"/>
        </w:rPr>
        <w:t>)the</w:t>
      </w:r>
      <w:proofErr w:type="gramEnd"/>
      <w:r>
        <w:rPr>
          <w:rFonts w:ascii="Lato" w:eastAsia="Lato" w:hAnsi="Lato" w:cs="Lato"/>
          <w:sz w:val="20"/>
          <w:szCs w:val="20"/>
          <w:highlight w:val="white"/>
        </w:rPr>
        <w:t xml:space="preserve"> higher the coefficient, the greater the resistance to flow)</w:t>
      </w:r>
    </w:p>
    <w:p w14:paraId="05F47EBC"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R = Hydraulic radius (m)</w:t>
      </w:r>
    </w:p>
    <w:p w14:paraId="0FAE9C7C" w14:textId="77777777" w:rsidR="00536392" w:rsidRDefault="00D94763">
      <w:pPr>
        <w:rPr>
          <w:rFonts w:ascii="Lato" w:eastAsia="Lato" w:hAnsi="Lato" w:cs="Lato"/>
          <w:sz w:val="20"/>
          <w:szCs w:val="20"/>
          <w:highlight w:val="white"/>
        </w:rPr>
      </w:pPr>
      <w:r>
        <w:rPr>
          <w:rFonts w:ascii="Lato" w:eastAsia="Lato" w:hAnsi="Lato" w:cs="Lato"/>
          <w:sz w:val="20"/>
          <w:szCs w:val="20"/>
          <w:highlight w:val="white"/>
        </w:rPr>
        <w:t>S = Channel slope (unitless)</w:t>
      </w:r>
    </w:p>
    <w:p w14:paraId="38B5FEA4" w14:textId="77777777" w:rsidR="00536392" w:rsidRDefault="00536392">
      <w:pPr>
        <w:jc w:val="both"/>
        <w:rPr>
          <w:rFonts w:ascii="Lato" w:eastAsia="Lato" w:hAnsi="Lato" w:cs="Lato"/>
          <w:highlight w:val="white"/>
        </w:rPr>
      </w:pPr>
    </w:p>
    <w:p w14:paraId="38F698E5" w14:textId="52B7F3AC" w:rsidR="00536392" w:rsidRDefault="00D94763">
      <w:pPr>
        <w:jc w:val="both"/>
        <w:rPr>
          <w:rFonts w:ascii="Lato" w:eastAsia="Lato" w:hAnsi="Lato" w:cs="Lato"/>
          <w:highlight w:val="white"/>
        </w:rPr>
      </w:pPr>
      <w:r>
        <w:rPr>
          <w:rFonts w:ascii="Lato" w:eastAsia="Lato" w:hAnsi="Lato" w:cs="Lato"/>
          <w:highlight w:val="white"/>
        </w:rPr>
        <w:t>Floods are classified based on their theoretical likelihood of occurring in a given time period. For example, a large destructive flood that is expected to happen only once every century is classified as a</w:t>
      </w:r>
      <w:r w:rsidRPr="00D94763">
        <w:rPr>
          <w:rFonts w:ascii="Lato" w:eastAsia="Lato" w:hAnsi="Lato" w:cs="Lato"/>
          <w:b/>
          <w:highlight w:val="white"/>
        </w:rPr>
        <w:t xml:space="preserve"> hundred-year-flood</w:t>
      </w:r>
      <w:r>
        <w:rPr>
          <w:rFonts w:ascii="Lato" w:eastAsia="Lato" w:hAnsi="Lato" w:cs="Lato"/>
          <w:highlight w:val="white"/>
        </w:rPr>
        <w:t>. What this theoretical likelihood translates to, in reality, is a one-percent chance that such a flood would happen in any given year. Unlike tectonic hazards, the occurrence of a flood of great magnitude does not reduce the probability of a flood of similar magnitude happening in the next year. Instead, after one flood season, the extensive ground saturation may make it even more difficult for water to infiltrate, increasing the likelihood of a flood in the next flood season (</w:t>
      </w:r>
      <w:hyperlink r:id="rId14">
        <w:r>
          <w:rPr>
            <w:rFonts w:ascii="Lato" w:eastAsia="Lato" w:hAnsi="Lato" w:cs="Lato"/>
            <w:color w:val="1155CC"/>
            <w:highlight w:val="white"/>
            <w:u w:val="single"/>
          </w:rPr>
          <w:t>United States Geological Survey, 2018</w:t>
        </w:r>
      </w:hyperlink>
      <w:r>
        <w:rPr>
          <w:rFonts w:ascii="Lato" w:eastAsia="Lato" w:hAnsi="Lato" w:cs="Lato"/>
          <w:highlight w:val="white"/>
        </w:rPr>
        <w:t xml:space="preserve">). </w:t>
      </w:r>
    </w:p>
    <w:p w14:paraId="67544F52" w14:textId="77777777" w:rsidR="00536392" w:rsidRDefault="00536392">
      <w:pPr>
        <w:rPr>
          <w:rFonts w:ascii="Lato" w:eastAsia="Lato" w:hAnsi="Lato" w:cs="Lato"/>
          <w:highlight w:val="white"/>
        </w:rPr>
      </w:pPr>
    </w:p>
    <w:p w14:paraId="2873FD98" w14:textId="77777777" w:rsidR="00536392" w:rsidRDefault="00D94763">
      <w:pPr>
        <w:jc w:val="center"/>
        <w:rPr>
          <w:rFonts w:ascii="Lato" w:eastAsia="Lato" w:hAnsi="Lato" w:cs="Lato"/>
          <w:sz w:val="20"/>
          <w:szCs w:val="20"/>
        </w:rPr>
      </w:pPr>
      <w:r>
        <w:rPr>
          <w:rFonts w:ascii="Lato" w:eastAsia="Lato" w:hAnsi="Lato" w:cs="Lato"/>
          <w:noProof/>
          <w:sz w:val="20"/>
          <w:szCs w:val="20"/>
        </w:rPr>
        <w:lastRenderedPageBreak/>
        <w:drawing>
          <wp:inline distT="114300" distB="114300" distL="114300" distR="114300" wp14:anchorId="22C54D2F" wp14:editId="062EBCF3">
            <wp:extent cx="2100263" cy="1913849"/>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l="14452" t="38996" r="41003" b="16945"/>
                    <a:stretch>
                      <a:fillRect/>
                    </a:stretch>
                  </pic:blipFill>
                  <pic:spPr>
                    <a:xfrm>
                      <a:off x="0" y="0"/>
                      <a:ext cx="2100263" cy="1913849"/>
                    </a:xfrm>
                    <a:prstGeom prst="rect">
                      <a:avLst/>
                    </a:prstGeom>
                    <a:ln/>
                  </pic:spPr>
                </pic:pic>
              </a:graphicData>
            </a:graphic>
          </wp:inline>
        </w:drawing>
      </w:r>
    </w:p>
    <w:p w14:paraId="04D46CEA" w14:textId="77777777" w:rsidR="00536392" w:rsidRDefault="00D94763">
      <w:pPr>
        <w:jc w:val="center"/>
        <w:rPr>
          <w:rFonts w:ascii="Lato" w:eastAsia="Lato" w:hAnsi="Lato" w:cs="Lato"/>
          <w:highlight w:val="white"/>
        </w:rPr>
      </w:pPr>
      <w:r>
        <w:rPr>
          <w:rFonts w:ascii="Lato" w:eastAsia="Lato" w:hAnsi="Lato" w:cs="Lato"/>
          <w:noProof/>
          <w:sz w:val="20"/>
          <w:szCs w:val="20"/>
        </w:rPr>
        <w:drawing>
          <wp:inline distT="114300" distB="114300" distL="114300" distR="114300" wp14:anchorId="4A136495" wp14:editId="65068BB5">
            <wp:extent cx="1480499" cy="1395413"/>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l="63140" t="6009" r="9056" b="65296"/>
                    <a:stretch>
                      <a:fillRect/>
                    </a:stretch>
                  </pic:blipFill>
                  <pic:spPr>
                    <a:xfrm>
                      <a:off x="0" y="0"/>
                      <a:ext cx="1480499" cy="1395413"/>
                    </a:xfrm>
                    <a:prstGeom prst="rect">
                      <a:avLst/>
                    </a:prstGeom>
                    <a:ln/>
                  </pic:spPr>
                </pic:pic>
              </a:graphicData>
            </a:graphic>
          </wp:inline>
        </w:drawing>
      </w:r>
      <w:r>
        <w:rPr>
          <w:rFonts w:ascii="Lato" w:eastAsia="Lato" w:hAnsi="Lato" w:cs="Lato"/>
          <w:noProof/>
          <w:sz w:val="20"/>
          <w:szCs w:val="20"/>
        </w:rPr>
        <w:drawing>
          <wp:inline distT="114300" distB="114300" distL="114300" distR="114300" wp14:anchorId="472A87F4" wp14:editId="45AE7661">
            <wp:extent cx="1619250" cy="1363097"/>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61895" t="34251" r="7705" b="37505"/>
                    <a:stretch>
                      <a:fillRect/>
                    </a:stretch>
                  </pic:blipFill>
                  <pic:spPr>
                    <a:xfrm>
                      <a:off x="0" y="0"/>
                      <a:ext cx="1619250" cy="1363097"/>
                    </a:xfrm>
                    <a:prstGeom prst="rect">
                      <a:avLst/>
                    </a:prstGeom>
                    <a:ln/>
                  </pic:spPr>
                </pic:pic>
              </a:graphicData>
            </a:graphic>
          </wp:inline>
        </w:drawing>
      </w:r>
      <w:r>
        <w:rPr>
          <w:rFonts w:ascii="Lato" w:eastAsia="Lato" w:hAnsi="Lato" w:cs="Lato"/>
          <w:noProof/>
          <w:sz w:val="20"/>
          <w:szCs w:val="20"/>
        </w:rPr>
        <w:drawing>
          <wp:inline distT="114300" distB="114300" distL="114300" distR="114300" wp14:anchorId="51003FCE" wp14:editId="119C9024">
            <wp:extent cx="1685925" cy="1360235"/>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l="60763" t="61816" r="8234" b="10480"/>
                    <a:stretch>
                      <a:fillRect/>
                    </a:stretch>
                  </pic:blipFill>
                  <pic:spPr>
                    <a:xfrm>
                      <a:off x="0" y="0"/>
                      <a:ext cx="1685925" cy="1360235"/>
                    </a:xfrm>
                    <a:prstGeom prst="rect">
                      <a:avLst/>
                    </a:prstGeom>
                    <a:ln/>
                  </pic:spPr>
                </pic:pic>
              </a:graphicData>
            </a:graphic>
          </wp:inline>
        </w:drawing>
      </w:r>
    </w:p>
    <w:p w14:paraId="6463056D" w14:textId="77777777" w:rsidR="00536392" w:rsidRDefault="00D94763">
      <w:pPr>
        <w:rPr>
          <w:rFonts w:ascii="Lato" w:eastAsia="Lato" w:hAnsi="Lato" w:cs="Lato"/>
          <w:sz w:val="20"/>
          <w:szCs w:val="20"/>
        </w:rPr>
      </w:pPr>
      <w:r>
        <w:rPr>
          <w:rFonts w:ascii="Lato" w:eastAsia="Lato" w:hAnsi="Lato" w:cs="Lato"/>
          <w:b/>
          <w:sz w:val="20"/>
          <w:szCs w:val="20"/>
        </w:rPr>
        <w:t>Figure 2</w:t>
      </w:r>
      <w:r>
        <w:rPr>
          <w:rFonts w:ascii="Lato" w:eastAsia="Lato" w:hAnsi="Lato" w:cs="Lato"/>
          <w:sz w:val="20"/>
          <w:szCs w:val="20"/>
        </w:rPr>
        <w:t xml:space="preserve">: Hydrograph representation of the formation of floods (Source: Skinner and </w:t>
      </w:r>
      <w:proofErr w:type="spellStart"/>
      <w:r>
        <w:rPr>
          <w:rFonts w:ascii="Lato" w:eastAsia="Lato" w:hAnsi="Lato" w:cs="Lato"/>
          <w:sz w:val="20"/>
          <w:szCs w:val="20"/>
        </w:rPr>
        <w:t>Murck</w:t>
      </w:r>
      <w:proofErr w:type="spellEnd"/>
      <w:r>
        <w:rPr>
          <w:rFonts w:ascii="Lato" w:eastAsia="Lato" w:hAnsi="Lato" w:cs="Lato"/>
          <w:sz w:val="20"/>
          <w:szCs w:val="20"/>
        </w:rPr>
        <w:t xml:space="preserve">, 2011). </w:t>
      </w:r>
    </w:p>
    <w:p w14:paraId="45D41E2F" w14:textId="77777777" w:rsidR="00536392" w:rsidRDefault="00D94763">
      <w:pPr>
        <w:rPr>
          <w:rFonts w:ascii="Lato" w:eastAsia="Lato" w:hAnsi="Lato" w:cs="Lato"/>
          <w:sz w:val="20"/>
          <w:szCs w:val="20"/>
        </w:rPr>
      </w:pPr>
      <w:r>
        <w:rPr>
          <w:rFonts w:ascii="Lato" w:eastAsia="Lato" w:hAnsi="Lato" w:cs="Lato"/>
          <w:b/>
          <w:sz w:val="20"/>
          <w:szCs w:val="20"/>
        </w:rPr>
        <w:t>Figure 3</w:t>
      </w:r>
      <w:r>
        <w:rPr>
          <w:rFonts w:ascii="Lato" w:eastAsia="Lato" w:hAnsi="Lato" w:cs="Lato"/>
          <w:sz w:val="20"/>
          <w:szCs w:val="20"/>
        </w:rPr>
        <w:t xml:space="preserve">: Visual representation of flood formation in a waterway (Source: Skinner and </w:t>
      </w:r>
      <w:proofErr w:type="spellStart"/>
      <w:r>
        <w:rPr>
          <w:rFonts w:ascii="Lato" w:eastAsia="Lato" w:hAnsi="Lato" w:cs="Lato"/>
          <w:sz w:val="20"/>
          <w:szCs w:val="20"/>
        </w:rPr>
        <w:t>Murck</w:t>
      </w:r>
      <w:proofErr w:type="spellEnd"/>
      <w:r>
        <w:rPr>
          <w:rFonts w:ascii="Lato" w:eastAsia="Lato" w:hAnsi="Lato" w:cs="Lato"/>
          <w:sz w:val="20"/>
          <w:szCs w:val="20"/>
        </w:rPr>
        <w:t xml:space="preserve">, 2011).  </w:t>
      </w:r>
    </w:p>
    <w:p w14:paraId="7596C704" w14:textId="77777777" w:rsidR="00536392" w:rsidRDefault="00536392">
      <w:pPr>
        <w:rPr>
          <w:sz w:val="20"/>
          <w:szCs w:val="20"/>
          <w:highlight w:val="yellow"/>
        </w:rPr>
      </w:pPr>
    </w:p>
    <w:p w14:paraId="345DCB68" w14:textId="77777777" w:rsidR="00536392" w:rsidRDefault="00D94763">
      <w:pPr>
        <w:jc w:val="both"/>
        <w:rPr>
          <w:rFonts w:ascii="Lato" w:eastAsia="Lato" w:hAnsi="Lato" w:cs="Lato"/>
        </w:rPr>
      </w:pPr>
      <w:r w:rsidRPr="00D94763">
        <w:rPr>
          <w:rFonts w:ascii="Lato" w:eastAsia="Lato" w:hAnsi="Lato" w:cs="Lato"/>
          <w:b/>
        </w:rPr>
        <w:t>Drought</w:t>
      </w:r>
      <w:r>
        <w:rPr>
          <w:rFonts w:ascii="Lato" w:eastAsia="Lato" w:hAnsi="Lato" w:cs="Lato"/>
        </w:rPr>
        <w:t xml:space="preserve"> as a physical phenomenon is difficult to define, as over 150 published definitions of drought in the 1980s (</w:t>
      </w:r>
      <w:hyperlink r:id="rId16">
        <w:r>
          <w:rPr>
            <w:rFonts w:ascii="Lato" w:eastAsia="Lato" w:hAnsi="Lato" w:cs="Lato"/>
            <w:color w:val="1155CC"/>
            <w:u w:val="single"/>
          </w:rPr>
          <w:t xml:space="preserve">National Drought Mitigation </w:t>
        </w:r>
        <w:proofErr w:type="spellStart"/>
        <w:r>
          <w:rPr>
            <w:rFonts w:ascii="Lato" w:eastAsia="Lato" w:hAnsi="Lato" w:cs="Lato"/>
            <w:color w:val="1155CC"/>
            <w:u w:val="single"/>
          </w:rPr>
          <w:t>Center</w:t>
        </w:r>
        <w:proofErr w:type="spellEnd"/>
        <w:r>
          <w:rPr>
            <w:rFonts w:ascii="Lato" w:eastAsia="Lato" w:hAnsi="Lato" w:cs="Lato"/>
            <w:color w:val="1155CC"/>
            <w:u w:val="single"/>
          </w:rPr>
          <w:t xml:space="preserve"> (U.S.), 2018</w:t>
        </w:r>
      </w:hyperlink>
      <w:r>
        <w:rPr>
          <w:rFonts w:ascii="Lato" w:eastAsia="Lato" w:hAnsi="Lato" w:cs="Lato"/>
        </w:rPr>
        <w:t xml:space="preserve">) might testify to. </w:t>
      </w:r>
      <w:hyperlink r:id="rId17">
        <w:r>
          <w:rPr>
            <w:rFonts w:ascii="Lato" w:eastAsia="Lato" w:hAnsi="Lato" w:cs="Lato"/>
            <w:color w:val="1155CC"/>
            <w:u w:val="single"/>
          </w:rPr>
          <w:t xml:space="preserve">Wilhite and </w:t>
        </w:r>
        <w:proofErr w:type="spellStart"/>
        <w:r>
          <w:rPr>
            <w:rFonts w:ascii="Lato" w:eastAsia="Lato" w:hAnsi="Lato" w:cs="Lato"/>
            <w:color w:val="1155CC"/>
            <w:u w:val="single"/>
          </w:rPr>
          <w:t>Glantz</w:t>
        </w:r>
        <w:proofErr w:type="spellEnd"/>
        <w:r>
          <w:rPr>
            <w:rFonts w:ascii="Lato" w:eastAsia="Lato" w:hAnsi="Lato" w:cs="Lato"/>
            <w:color w:val="1155CC"/>
            <w:u w:val="single"/>
          </w:rPr>
          <w:t xml:space="preserve"> (1985)</w:t>
        </w:r>
      </w:hyperlink>
      <w:r>
        <w:rPr>
          <w:rFonts w:ascii="Lato" w:eastAsia="Lato" w:hAnsi="Lato" w:cs="Lato"/>
        </w:rPr>
        <w:t xml:space="preserve"> have classified the definitions into four approaches: meteorological, agricultural, hydrological, and socio-economic. </w:t>
      </w:r>
      <w:r w:rsidRPr="00D94763">
        <w:rPr>
          <w:rFonts w:ascii="Lato" w:eastAsia="Lato" w:hAnsi="Lato" w:cs="Lato"/>
          <w:b/>
        </w:rPr>
        <w:t>Meteorological drought</w:t>
      </w:r>
      <w:r>
        <w:rPr>
          <w:rFonts w:ascii="Lato" w:eastAsia="Lato" w:hAnsi="Lato" w:cs="Lato"/>
        </w:rPr>
        <w:t xml:space="preserve">, which defines drought on the basis of a degree of dryness in comparison to an expected, normal amount, is what most researchers and articles refer to when discussing drought. Meanwhile, </w:t>
      </w:r>
      <w:r w:rsidRPr="00D94763">
        <w:rPr>
          <w:rFonts w:ascii="Lato" w:eastAsia="Lato" w:hAnsi="Lato" w:cs="Lato"/>
          <w:b/>
        </w:rPr>
        <w:t>agricultural drought</w:t>
      </w:r>
      <w:r>
        <w:rPr>
          <w:rFonts w:ascii="Lato" w:eastAsia="Lato" w:hAnsi="Lato" w:cs="Lato"/>
        </w:rPr>
        <w:t xml:space="preserve"> refers to drought as it relates to agriculture, such as its effects on plant water demand, soil water deficits, reduced groundwater, or topsoil moisture levels. </w:t>
      </w:r>
      <w:r w:rsidRPr="00D94763">
        <w:rPr>
          <w:rFonts w:ascii="Lato" w:eastAsia="Lato" w:hAnsi="Lato" w:cs="Lato"/>
          <w:b/>
        </w:rPr>
        <w:t>Hydrological drought</w:t>
      </w:r>
      <w:r>
        <w:rPr>
          <w:rFonts w:ascii="Lato" w:eastAsia="Lato" w:hAnsi="Lato" w:cs="Lato"/>
        </w:rPr>
        <w:t xml:space="preserve">, which can lag behind meteorological and agricultural drought, concerns precipitation deficiencies in particular components of the hydrological system, such as groundwater and reservoir levels, streamflow and soil moisture. </w:t>
      </w:r>
      <w:r w:rsidRPr="00D94763">
        <w:rPr>
          <w:rFonts w:ascii="Lato" w:eastAsia="Lato" w:hAnsi="Lato" w:cs="Lato"/>
          <w:b/>
        </w:rPr>
        <w:t>Socio-economic drought</w:t>
      </w:r>
      <w:r>
        <w:rPr>
          <w:rFonts w:ascii="Lato" w:eastAsia="Lato" w:hAnsi="Lato" w:cs="Lato"/>
        </w:rPr>
        <w:t xml:space="preserve"> approaches then define drought with reference to demand and supply, such as </w:t>
      </w:r>
      <w:hyperlink r:id="rId18">
        <w:r>
          <w:rPr>
            <w:rFonts w:ascii="Lato" w:eastAsia="Lato" w:hAnsi="Lato" w:cs="Lato"/>
            <w:color w:val="1155CC"/>
            <w:u w:val="single"/>
          </w:rPr>
          <w:t xml:space="preserve">Hoyt’s definition (1936) </w:t>
        </w:r>
      </w:hyperlink>
      <w:r>
        <w:rPr>
          <w:rFonts w:ascii="Lato" w:eastAsia="Lato" w:hAnsi="Lato" w:cs="Lato"/>
        </w:rPr>
        <w:t xml:space="preserve">of drought as occurring “when precipitation is not sufficient to meet the needs of established human activities”. </w:t>
      </w:r>
    </w:p>
    <w:p w14:paraId="0D511E70" w14:textId="77777777" w:rsidR="00536392" w:rsidRDefault="00536392">
      <w:pPr>
        <w:jc w:val="both"/>
        <w:rPr>
          <w:rFonts w:ascii="Lato" w:eastAsia="Lato" w:hAnsi="Lato" w:cs="Lato"/>
        </w:rPr>
      </w:pPr>
    </w:p>
    <w:p w14:paraId="7C09775D" w14:textId="77777777" w:rsidR="00536392" w:rsidRDefault="00D94763">
      <w:pPr>
        <w:jc w:val="both"/>
        <w:rPr>
          <w:rFonts w:ascii="Lato" w:eastAsia="Lato" w:hAnsi="Lato" w:cs="Lato"/>
        </w:rPr>
      </w:pPr>
      <w:commentRangeStart w:id="2"/>
      <w:r>
        <w:rPr>
          <w:rFonts w:ascii="Lato" w:eastAsia="Lato" w:hAnsi="Lato" w:cs="Lato"/>
        </w:rPr>
        <w:t xml:space="preserve">While we broadly refer to drought as a physical phenomenon arising from lower-than-average rainfall (meteorological drought) in this paper, we acknowledge that other definitions of drought contribute to the significance of drought to Thailand as well. </w:t>
      </w:r>
      <w:commentRangeEnd w:id="2"/>
      <w:r>
        <w:commentReference w:id="2"/>
      </w:r>
      <w:r>
        <w:rPr>
          <w:rFonts w:ascii="Lato" w:eastAsia="Lato" w:hAnsi="Lato" w:cs="Lato"/>
        </w:rPr>
        <w:t>F</w:t>
      </w:r>
      <w:commentRangeStart w:id="4"/>
      <w:r>
        <w:rPr>
          <w:rFonts w:ascii="Lato" w:eastAsia="Lato" w:hAnsi="Lato" w:cs="Lato"/>
        </w:rPr>
        <w:t xml:space="preserve">or example, agricultural drought is important for Thailand where agriculture contributes 8-10% of its GDP every year </w:t>
      </w:r>
      <w:commentRangeEnd w:id="4"/>
      <w:r>
        <w:commentReference w:id="4"/>
      </w:r>
      <w:r>
        <w:rPr>
          <w:rFonts w:ascii="Lato" w:eastAsia="Lato" w:hAnsi="Lato" w:cs="Lato"/>
        </w:rPr>
        <w:t>(</w:t>
      </w:r>
      <w:hyperlink r:id="rId22">
        <w:r>
          <w:rPr>
            <w:rFonts w:ascii="Lato" w:eastAsia="Lato" w:hAnsi="Lato" w:cs="Lato"/>
            <w:color w:val="1155CC"/>
            <w:u w:val="single"/>
          </w:rPr>
          <w:t>The World Bank, 2018</w:t>
        </w:r>
      </w:hyperlink>
      <w:r>
        <w:rPr>
          <w:rFonts w:ascii="Lato" w:eastAsia="Lato" w:hAnsi="Lato" w:cs="Lato"/>
        </w:rPr>
        <w:t>), and where droughts can contribute to as much as 20 billion baht (634.3 million USD) losses in purchasing power among farmers, as in the case of the 2016 flood crisis (</w:t>
      </w:r>
      <w:proofErr w:type="spellStart"/>
      <w:r>
        <w:fldChar w:fldCharType="begin"/>
      </w:r>
      <w:r>
        <w:instrText xml:space="preserve"> HYPERLINK "https://www.scbeic.com/en/detail/product/2127" \h </w:instrText>
      </w:r>
      <w:r>
        <w:fldChar w:fldCharType="separate"/>
      </w:r>
      <w:r>
        <w:rPr>
          <w:rFonts w:ascii="Lato" w:eastAsia="Lato" w:hAnsi="Lato" w:cs="Lato"/>
          <w:color w:val="1155CC"/>
          <w:u w:val="single"/>
        </w:rPr>
        <w:t>Thaiturapaisan</w:t>
      </w:r>
      <w:proofErr w:type="spellEnd"/>
      <w:r>
        <w:rPr>
          <w:rFonts w:ascii="Lato" w:eastAsia="Lato" w:hAnsi="Lato" w:cs="Lato"/>
          <w:color w:val="1155CC"/>
          <w:u w:val="single"/>
        </w:rPr>
        <w:t>, 2016</w:t>
      </w:r>
      <w:r>
        <w:rPr>
          <w:rFonts w:ascii="Lato" w:eastAsia="Lato" w:hAnsi="Lato" w:cs="Lato"/>
          <w:color w:val="1155CC"/>
          <w:u w:val="single"/>
        </w:rPr>
        <w:fldChar w:fldCharType="end"/>
      </w:r>
      <w:r>
        <w:rPr>
          <w:rFonts w:ascii="Lato" w:eastAsia="Lato" w:hAnsi="Lato" w:cs="Lato"/>
        </w:rPr>
        <w:t>). Hydrological drought is concerning given the 25 river basins and 254 sub-basins that Thailand possesses (</w:t>
      </w:r>
      <w:hyperlink r:id="rId23">
        <w:r>
          <w:rPr>
            <w:rFonts w:ascii="Lato" w:eastAsia="Lato" w:hAnsi="Lato" w:cs="Lato"/>
            <w:color w:val="1155CC"/>
            <w:u w:val="single"/>
          </w:rPr>
          <w:t>The World Bank, 2011</w:t>
        </w:r>
      </w:hyperlink>
      <w:r>
        <w:rPr>
          <w:rFonts w:ascii="Lato" w:eastAsia="Lato" w:hAnsi="Lato" w:cs="Lato"/>
        </w:rPr>
        <w:t>), which result in downstream effects that cannot be accounted for merely by local precipitation levels. Finally, socio-economic drought is concerning particularly for a country whose water demand is likely to continue increasing with urbanisation and economic development (</w:t>
      </w:r>
      <w:hyperlink r:id="rId24">
        <w:r>
          <w:rPr>
            <w:rFonts w:ascii="Lato" w:eastAsia="Lato" w:hAnsi="Lato" w:cs="Lato"/>
            <w:color w:val="1155CC"/>
            <w:u w:val="single"/>
          </w:rPr>
          <w:t>The World Bank, 2011</w:t>
        </w:r>
      </w:hyperlink>
      <w:r>
        <w:rPr>
          <w:rFonts w:ascii="Lato" w:eastAsia="Lato" w:hAnsi="Lato" w:cs="Lato"/>
        </w:rPr>
        <w:t>).</w:t>
      </w:r>
    </w:p>
    <w:p w14:paraId="12353255" w14:textId="77777777" w:rsidR="00536392" w:rsidRDefault="00536392">
      <w:pPr>
        <w:jc w:val="both"/>
        <w:rPr>
          <w:rFonts w:ascii="Lato" w:eastAsia="Lato" w:hAnsi="Lato" w:cs="Lato"/>
        </w:rPr>
      </w:pPr>
    </w:p>
    <w:p w14:paraId="1DD8B0FC" w14:textId="760BF615" w:rsidR="00536392" w:rsidRDefault="00D94763">
      <w:pPr>
        <w:jc w:val="both"/>
      </w:pPr>
      <w:r>
        <w:rPr>
          <w:rFonts w:ascii="Lato" w:eastAsia="Lato" w:hAnsi="Lato" w:cs="Lato"/>
        </w:rPr>
        <w:t>Interestingly, the probability of drought can increase following a flood, by disturbing the ability of water buffers to store the excess water as a water source during water-scarce periods. For example, during periods with normal levels of precipitation, water can infiltrate the ground as groundwater, but during a flood most of the precipitation enters the sea directly as runoff. Over time, the reduced groundwater supply can contribute to agricultural drought.</w:t>
      </w:r>
    </w:p>
    <w:p w14:paraId="1D0A7FAD" w14:textId="77777777" w:rsidR="00536392" w:rsidRDefault="00536392"/>
    <w:p w14:paraId="36D0D84E" w14:textId="77777777" w:rsidR="00536392" w:rsidRDefault="00D94763">
      <w:pPr>
        <w:pStyle w:val="Heading1"/>
        <w:ind w:left="0"/>
        <w:contextualSpacing w:val="0"/>
      </w:pPr>
      <w:bookmarkStart w:id="5" w:name="_sywxnmazyy3u" w:colFirst="0" w:colLast="0"/>
      <w:bookmarkEnd w:id="5"/>
      <w:r>
        <w:t>2. Flood and Drought Meteorology</w:t>
      </w:r>
    </w:p>
    <w:p w14:paraId="0506F49E" w14:textId="77777777" w:rsidR="00536392" w:rsidRDefault="00536392">
      <w:pPr>
        <w:rPr>
          <w:rFonts w:ascii="Lato" w:eastAsia="Lato" w:hAnsi="Lato" w:cs="Lato"/>
          <w:b/>
          <w:highlight w:val="white"/>
        </w:rPr>
      </w:pPr>
    </w:p>
    <w:p w14:paraId="76E3016D" w14:textId="77777777" w:rsidR="00536392" w:rsidRDefault="00D94763">
      <w:pPr>
        <w:pStyle w:val="Heading2"/>
      </w:pPr>
      <w:bookmarkStart w:id="6" w:name="_eafbk8abr6qr" w:colFirst="0" w:colLast="0"/>
      <w:bookmarkEnd w:id="6"/>
      <w:r>
        <w:t xml:space="preserve">2.1. General Precipitation Trends </w:t>
      </w:r>
    </w:p>
    <w:p w14:paraId="7DBA9CFE" w14:textId="77777777" w:rsidR="00536392" w:rsidRDefault="00536392">
      <w:pPr>
        <w:rPr>
          <w:rFonts w:ascii="Lato" w:eastAsia="Lato" w:hAnsi="Lato" w:cs="Lato"/>
          <w:b/>
          <w:highlight w:val="white"/>
        </w:rPr>
      </w:pPr>
    </w:p>
    <w:p w14:paraId="7B25B9C6" w14:textId="77777777" w:rsidR="00536392" w:rsidRDefault="00D94763">
      <w:pPr>
        <w:jc w:val="both"/>
        <w:rPr>
          <w:ins w:id="7" w:author="Brian G. McAdoo" w:date="2018-05-11T07:37:00Z"/>
          <w:rFonts w:ascii="Lato" w:eastAsia="Lato" w:hAnsi="Lato" w:cs="Lato"/>
        </w:rPr>
      </w:pPr>
      <w:commentRangeStart w:id="8"/>
      <w:r>
        <w:rPr>
          <w:rFonts w:ascii="Lato" w:eastAsia="Lato" w:hAnsi="Lato" w:cs="Lato"/>
        </w:rPr>
        <w:t>Thailand is located between latitudes 6 and 20 degrees north. Its southern region experiences an equatorial climate with even rainfall throughout the year.</w:t>
      </w:r>
      <w:commentRangeEnd w:id="8"/>
      <w:r>
        <w:commentReference w:id="8"/>
      </w:r>
      <w:r>
        <w:rPr>
          <w:rFonts w:ascii="Lato" w:eastAsia="Lato" w:hAnsi="Lato" w:cs="Lato"/>
        </w:rPr>
        <w:t xml:space="preserve"> Central and northern regions are characterized by a tropical monsoon climate with more clearly defined dry and wet seasons. </w:t>
      </w:r>
    </w:p>
    <w:p w14:paraId="7154EAB8" w14:textId="77777777" w:rsidR="00536392" w:rsidRDefault="00536392">
      <w:pPr>
        <w:jc w:val="both"/>
        <w:rPr>
          <w:ins w:id="9" w:author="Brian G. McAdoo" w:date="2018-05-11T07:37:00Z"/>
          <w:rFonts w:ascii="Lato" w:eastAsia="Lato" w:hAnsi="Lato" w:cs="Lato"/>
        </w:rPr>
      </w:pPr>
    </w:p>
    <w:p w14:paraId="61BD968B" w14:textId="77777777" w:rsidR="00536392" w:rsidRDefault="00D94763">
      <w:pPr>
        <w:jc w:val="both"/>
        <w:rPr>
          <w:ins w:id="10" w:author="Brian G. McAdoo" w:date="2018-05-11T07:37:00Z"/>
          <w:rFonts w:ascii="Lato" w:eastAsia="Lato" w:hAnsi="Lato" w:cs="Lato"/>
        </w:rPr>
      </w:pPr>
      <w:ins w:id="11" w:author="Brian G. McAdoo" w:date="2018-05-11T07:37:00Z">
        <w:r>
          <w:rPr>
            <w:rFonts w:ascii="Lato" w:eastAsia="Lato" w:hAnsi="Lato" w:cs="Lato"/>
            <w:noProof/>
          </w:rPr>
          <w:drawing>
            <wp:inline distT="114300" distB="114300" distL="114300" distR="114300" wp14:anchorId="3E526170" wp14:editId="7970CD8A">
              <wp:extent cx="5734050" cy="40005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734050" cy="4000500"/>
                      </a:xfrm>
                      <a:prstGeom prst="rect">
                        <a:avLst/>
                      </a:prstGeom>
                      <a:ln/>
                    </pic:spPr>
                  </pic:pic>
                </a:graphicData>
              </a:graphic>
            </wp:inline>
          </w:drawing>
        </w:r>
      </w:ins>
    </w:p>
    <w:p w14:paraId="41453C85" w14:textId="77777777" w:rsidR="00536392" w:rsidRDefault="00D94763">
      <w:pPr>
        <w:jc w:val="both"/>
        <w:rPr>
          <w:ins w:id="12" w:author="Brian G. McAdoo" w:date="2018-05-11T07:37:00Z"/>
          <w:rFonts w:ascii="Lato" w:eastAsia="Lato" w:hAnsi="Lato" w:cs="Lato"/>
        </w:rPr>
      </w:pPr>
      <w:ins w:id="13" w:author="Brian G. McAdoo" w:date="2018-05-11T07:37:00Z">
        <w:r>
          <w:rPr>
            <w:rFonts w:ascii="Lato" w:eastAsia="Lato" w:hAnsi="Lato" w:cs="Lato"/>
          </w:rPr>
          <w:t xml:space="preserve">Figure X.  </w:t>
        </w:r>
        <w:r>
          <w:fldChar w:fldCharType="begin"/>
        </w:r>
        <w:r>
          <w:instrText>HYPERLINK "https://www.researchgate.net/publication/303759134_Climate_Dynamics_and_Rice_Agriculture_in_SE_Asia_Abbadi_Girmay_Reda_and_Nitin_K_Tripathi/figures?lo=1&amp;utm_source=google&amp;utm_medium=organic"</w:instrText>
        </w:r>
        <w:r>
          <w:fldChar w:fldCharType="separate"/>
        </w:r>
        <w:r>
          <w:rPr>
            <w:rFonts w:ascii="Lato" w:eastAsia="Lato" w:hAnsi="Lato" w:cs="Lato"/>
            <w:color w:val="1155CC"/>
            <w:u w:val="single"/>
          </w:rPr>
          <w:t>Find better reference than this one</w:t>
        </w:r>
        <w:r>
          <w:fldChar w:fldCharType="end"/>
        </w:r>
        <w:r>
          <w:rPr>
            <w:rFonts w:ascii="Lato" w:eastAsia="Lato" w:hAnsi="Lato" w:cs="Lato"/>
          </w:rPr>
          <w:t>.</w:t>
        </w:r>
      </w:ins>
    </w:p>
    <w:p w14:paraId="182F94FB" w14:textId="77777777" w:rsidR="00536392" w:rsidRDefault="00536392">
      <w:pPr>
        <w:jc w:val="both"/>
        <w:rPr>
          <w:ins w:id="14" w:author="Brian G. McAdoo" w:date="2018-05-11T07:37:00Z"/>
          <w:rFonts w:ascii="Lato" w:eastAsia="Lato" w:hAnsi="Lato" w:cs="Lato"/>
        </w:rPr>
      </w:pPr>
    </w:p>
    <w:p w14:paraId="747332C7" w14:textId="77777777" w:rsidR="00536392" w:rsidRDefault="00D94763">
      <w:pPr>
        <w:jc w:val="both"/>
        <w:rPr>
          <w:rFonts w:ascii="Lato" w:eastAsia="Lato" w:hAnsi="Lato" w:cs="Lato"/>
        </w:rPr>
      </w:pPr>
      <w:r>
        <w:rPr>
          <w:rFonts w:ascii="Lato" w:eastAsia="Lato" w:hAnsi="Lato" w:cs="Lato"/>
        </w:rPr>
        <w:t xml:space="preserve">In particular, the climate of Thailand may be divided into three seasons as followed </w:t>
      </w:r>
      <w:hyperlink r:id="rId26">
        <w:r>
          <w:rPr>
            <w:rFonts w:ascii="Lato" w:eastAsia="Lato" w:hAnsi="Lato" w:cs="Lato"/>
            <w:u w:val="single"/>
          </w:rPr>
          <w:t>(</w:t>
        </w:r>
      </w:hyperlink>
      <w:hyperlink r:id="rId27">
        <w:r>
          <w:rPr>
            <w:rFonts w:ascii="Lato" w:eastAsia="Lato" w:hAnsi="Lato" w:cs="Lato"/>
            <w:color w:val="3C78D8"/>
            <w:u w:val="single"/>
          </w:rPr>
          <w:t>Meteorological Department of Thailand</w:t>
        </w:r>
      </w:hyperlink>
      <w:hyperlink r:id="rId28">
        <w:r>
          <w:rPr>
            <w:rFonts w:ascii="Lato" w:eastAsia="Lato" w:hAnsi="Lato" w:cs="Lato"/>
            <w:u w:val="single"/>
          </w:rPr>
          <w:t>)</w:t>
        </w:r>
      </w:hyperlink>
      <w:r>
        <w:rPr>
          <w:rFonts w:ascii="Lato" w:eastAsia="Lato" w:hAnsi="Lato" w:cs="Lato"/>
        </w:rPr>
        <w:t xml:space="preserve">:  </w:t>
      </w:r>
    </w:p>
    <w:p w14:paraId="026FF515" w14:textId="77777777" w:rsidR="00536392" w:rsidRDefault="00536392">
      <w:pPr>
        <w:jc w:val="both"/>
        <w:rPr>
          <w:rFonts w:ascii="Lato" w:eastAsia="Lato" w:hAnsi="Lato" w:cs="Lato"/>
        </w:rPr>
      </w:pPr>
    </w:p>
    <w:p w14:paraId="1C19D29D" w14:textId="77777777" w:rsidR="00536392" w:rsidRDefault="00D94763">
      <w:pPr>
        <w:numPr>
          <w:ilvl w:val="0"/>
          <w:numId w:val="1"/>
        </w:numPr>
        <w:contextualSpacing/>
        <w:jc w:val="both"/>
        <w:rPr>
          <w:rFonts w:ascii="Lato" w:eastAsia="Lato" w:hAnsi="Lato" w:cs="Lato"/>
        </w:rPr>
      </w:pPr>
      <w:r>
        <w:rPr>
          <w:rFonts w:ascii="Lato" w:eastAsia="Lato" w:hAnsi="Lato" w:cs="Lato"/>
        </w:rPr>
        <w:t xml:space="preserve">Rainy or </w:t>
      </w:r>
      <w:r w:rsidRPr="00D94763">
        <w:rPr>
          <w:rFonts w:ascii="Lato" w:eastAsia="Lato" w:hAnsi="Lato" w:cs="Lato"/>
          <w:b/>
        </w:rPr>
        <w:t>southwest monsoon</w:t>
      </w:r>
      <w:r>
        <w:rPr>
          <w:rFonts w:ascii="Lato" w:eastAsia="Lato" w:hAnsi="Lato" w:cs="Lato"/>
        </w:rPr>
        <w:t xml:space="preserve"> season (mid-May to mid-October). The southwest monsoon prevails over Thailand and abundant rain occurs over the entirety of the country, with 80% of the average annual rainfall occurring during this period. During the wettest months of August and September rivers carry high runoffs and can overflow, leading to flooding (Figure 4). In </w:t>
      </w:r>
      <w:r>
        <w:rPr>
          <w:rFonts w:ascii="Lato" w:eastAsia="Lato" w:hAnsi="Lato" w:cs="Lato"/>
        </w:rPr>
        <w:lastRenderedPageBreak/>
        <w:t>extreme rainfall years the flooding may spread along Thailand's main water artery, the Chao Phraya River basin, towards Bangkok, the country's capital, before emptying into the sea.</w:t>
      </w:r>
    </w:p>
    <w:p w14:paraId="25B19C6B" w14:textId="77777777" w:rsidR="00536392" w:rsidRDefault="00D94763">
      <w:pPr>
        <w:numPr>
          <w:ilvl w:val="0"/>
          <w:numId w:val="1"/>
        </w:numPr>
        <w:contextualSpacing/>
        <w:jc w:val="both"/>
        <w:rPr>
          <w:rFonts w:ascii="Lato" w:eastAsia="Lato" w:hAnsi="Lato" w:cs="Lato"/>
        </w:rPr>
      </w:pPr>
      <w:r>
        <w:rPr>
          <w:rFonts w:ascii="Lato" w:eastAsia="Lato" w:hAnsi="Lato" w:cs="Lato"/>
        </w:rPr>
        <w:t xml:space="preserve">Winter or </w:t>
      </w:r>
      <w:r w:rsidRPr="00D94763">
        <w:rPr>
          <w:rFonts w:ascii="Lato" w:eastAsia="Lato" w:hAnsi="Lato" w:cs="Lato"/>
          <w:b/>
        </w:rPr>
        <w:t>northeast monsoon</w:t>
      </w:r>
      <w:r>
        <w:rPr>
          <w:rFonts w:ascii="Lato" w:eastAsia="Lato" w:hAnsi="Lato" w:cs="Lato"/>
        </w:rPr>
        <w:t xml:space="preserve"> season (mid-October to mid-February). This is the mild period of the year in northern Thailand but the wettest point in the Southern East Coast, especially during October to November.  </w:t>
      </w:r>
    </w:p>
    <w:p w14:paraId="29CA7503" w14:textId="77777777" w:rsidR="00536392" w:rsidRDefault="00D94763">
      <w:pPr>
        <w:numPr>
          <w:ilvl w:val="0"/>
          <w:numId w:val="1"/>
        </w:numPr>
        <w:contextualSpacing/>
        <w:jc w:val="both"/>
        <w:rPr>
          <w:rFonts w:ascii="Lato" w:eastAsia="Lato" w:hAnsi="Lato" w:cs="Lato"/>
        </w:rPr>
      </w:pPr>
      <w:r>
        <w:rPr>
          <w:rFonts w:ascii="Lato" w:eastAsia="Lato" w:hAnsi="Lato" w:cs="Lato"/>
        </w:rPr>
        <w:t xml:space="preserve">Summer or </w:t>
      </w:r>
      <w:r w:rsidRPr="00D94763">
        <w:rPr>
          <w:rFonts w:ascii="Lato" w:eastAsia="Lato" w:hAnsi="Lato" w:cs="Lato"/>
          <w:b/>
        </w:rPr>
        <w:t>pre-monsoon season</w:t>
      </w:r>
      <w:r>
        <w:rPr>
          <w:rFonts w:ascii="Lato" w:eastAsia="Lato" w:hAnsi="Lato" w:cs="Lato"/>
        </w:rPr>
        <w:t xml:space="preserve"> (mid-February to mid-May). This is the transitional period from the northeast to southwest monsoons (Figure 4). The weather becomes warmer, especially in northern Thailand. Droughts are prevalent in the north during this period, while the south is generally protected due to its equatorial climate and more even rainfall.</w:t>
      </w:r>
    </w:p>
    <w:p w14:paraId="56F7BA26" w14:textId="77777777" w:rsidR="00536392" w:rsidRDefault="00536392">
      <w:pPr>
        <w:rPr>
          <w:rFonts w:ascii="Lato" w:eastAsia="Lato" w:hAnsi="Lato" w:cs="Lato"/>
        </w:rPr>
      </w:pPr>
    </w:p>
    <w:p w14:paraId="78AD1746" w14:textId="77777777" w:rsidR="00536392" w:rsidRDefault="00D94763">
      <w:pPr>
        <w:jc w:val="center"/>
        <w:rPr>
          <w:rFonts w:ascii="Lato" w:eastAsia="Lato" w:hAnsi="Lato" w:cs="Lato"/>
        </w:rPr>
      </w:pPr>
      <w:r>
        <w:rPr>
          <w:rFonts w:ascii="Lato" w:eastAsia="Lato" w:hAnsi="Lato" w:cs="Lato"/>
          <w:noProof/>
        </w:rPr>
        <w:drawing>
          <wp:inline distT="114300" distB="114300" distL="114300" distR="114300" wp14:anchorId="778A2EC0" wp14:editId="0B307344">
            <wp:extent cx="4571664" cy="3167063"/>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571664" cy="3167063"/>
                    </a:xfrm>
                    <a:prstGeom prst="rect">
                      <a:avLst/>
                    </a:prstGeom>
                    <a:ln/>
                  </pic:spPr>
                </pic:pic>
              </a:graphicData>
            </a:graphic>
          </wp:inline>
        </w:drawing>
      </w:r>
    </w:p>
    <w:p w14:paraId="2362BF9C" w14:textId="77777777" w:rsidR="00536392" w:rsidRDefault="00D94763">
      <w:pPr>
        <w:jc w:val="center"/>
        <w:rPr>
          <w:rFonts w:ascii="Lato" w:eastAsia="Lato" w:hAnsi="Lato" w:cs="Lato"/>
          <w:sz w:val="20"/>
          <w:szCs w:val="20"/>
        </w:rPr>
      </w:pPr>
      <w:r>
        <w:rPr>
          <w:rFonts w:ascii="Lato" w:eastAsia="Lato" w:hAnsi="Lato" w:cs="Lato"/>
          <w:b/>
          <w:sz w:val="20"/>
          <w:szCs w:val="20"/>
        </w:rPr>
        <w:t>Figure 4</w:t>
      </w:r>
      <w:r>
        <w:rPr>
          <w:rFonts w:ascii="Lato" w:eastAsia="Lato" w:hAnsi="Lato" w:cs="Lato"/>
          <w:sz w:val="20"/>
          <w:szCs w:val="20"/>
        </w:rPr>
        <w:t>: Average Monthly Rainfall and Temperature in Thailand</w:t>
      </w:r>
    </w:p>
    <w:p w14:paraId="1E5D7BCC" w14:textId="77777777" w:rsidR="00536392" w:rsidRDefault="00D94763">
      <w:pPr>
        <w:jc w:val="center"/>
        <w:rPr>
          <w:rFonts w:ascii="Lato" w:eastAsia="Lato" w:hAnsi="Lato" w:cs="Lato"/>
          <w:sz w:val="20"/>
          <w:szCs w:val="20"/>
        </w:rPr>
      </w:pPr>
      <w:r>
        <w:rPr>
          <w:rFonts w:ascii="Lato" w:eastAsia="Lato" w:hAnsi="Lato" w:cs="Lato"/>
          <w:sz w:val="20"/>
          <w:szCs w:val="20"/>
        </w:rPr>
        <w:t xml:space="preserve">Source: </w:t>
      </w:r>
      <w:hyperlink r:id="rId30">
        <w:r>
          <w:rPr>
            <w:rFonts w:ascii="Lato" w:eastAsia="Lato" w:hAnsi="Lato" w:cs="Lato"/>
            <w:sz w:val="20"/>
            <w:szCs w:val="20"/>
            <w:u w:val="single"/>
          </w:rPr>
          <w:t>World Bank</w:t>
        </w:r>
      </w:hyperlink>
    </w:p>
    <w:p w14:paraId="0362F676" w14:textId="77777777" w:rsidR="00536392" w:rsidRDefault="00536392"/>
    <w:p w14:paraId="0695CCEF" w14:textId="77777777" w:rsidR="00536392" w:rsidRDefault="00D94763">
      <w:pPr>
        <w:pStyle w:val="Heading2"/>
        <w:spacing w:line="273" w:lineRule="auto"/>
      </w:pPr>
      <w:bookmarkStart w:id="15" w:name="_3wdcjxqgr6p" w:colFirst="0" w:colLast="0"/>
      <w:bookmarkEnd w:id="15"/>
      <w:r>
        <w:t xml:space="preserve">2.2. Periodic Sea Surface Temperature Cycles and Precipitation </w:t>
      </w:r>
    </w:p>
    <w:p w14:paraId="3BE3ABEA" w14:textId="77777777" w:rsidR="00536392" w:rsidRDefault="00536392">
      <w:pPr>
        <w:spacing w:line="273" w:lineRule="auto"/>
        <w:rPr>
          <w:rFonts w:ascii="Lato" w:eastAsia="Lato" w:hAnsi="Lato" w:cs="Lato"/>
          <w:b/>
        </w:rPr>
      </w:pPr>
    </w:p>
    <w:p w14:paraId="2847079A" w14:textId="77777777" w:rsidR="00536392" w:rsidRDefault="00D94763">
      <w:pPr>
        <w:spacing w:line="273" w:lineRule="auto"/>
        <w:jc w:val="both"/>
        <w:rPr>
          <w:rFonts w:ascii="Lato" w:eastAsia="Lato" w:hAnsi="Lato" w:cs="Lato"/>
        </w:rPr>
      </w:pPr>
      <w:commentRangeStart w:id="16"/>
      <w:commentRangeStart w:id="17"/>
      <w:r>
        <w:rPr>
          <w:rFonts w:ascii="Lato" w:eastAsia="Lato" w:hAnsi="Lato" w:cs="Lato"/>
        </w:rPr>
        <w:t xml:space="preserve">These annual weather patterns may also be exacerbated or moderated by periodic cycles such as the </w:t>
      </w:r>
      <w:r w:rsidRPr="00D94763">
        <w:rPr>
          <w:rFonts w:ascii="Lato" w:eastAsia="Lato" w:hAnsi="Lato" w:cs="Lato"/>
          <w:b/>
        </w:rPr>
        <w:t>El Niño Southern Oscillation</w:t>
      </w:r>
      <w:r>
        <w:rPr>
          <w:rFonts w:ascii="Lato" w:eastAsia="Lato" w:hAnsi="Lato" w:cs="Lato"/>
        </w:rPr>
        <w:t xml:space="preserve"> (ENSO) and </w:t>
      </w:r>
      <w:r w:rsidRPr="00D94763">
        <w:rPr>
          <w:rFonts w:ascii="Lato" w:eastAsia="Lato" w:hAnsi="Lato" w:cs="Lato"/>
          <w:b/>
        </w:rPr>
        <w:t>Indian Ocean Dipole</w:t>
      </w:r>
      <w:r>
        <w:rPr>
          <w:rFonts w:ascii="Lato" w:eastAsia="Lato" w:hAnsi="Lato" w:cs="Lato"/>
        </w:rPr>
        <w:t xml:space="preserve"> (IOD).</w:t>
      </w:r>
      <w:commentRangeEnd w:id="16"/>
      <w:r>
        <w:commentReference w:id="16"/>
      </w:r>
      <w:commentRangeEnd w:id="17"/>
      <w:r>
        <w:commentReference w:id="17"/>
      </w:r>
    </w:p>
    <w:p w14:paraId="47FB5F62" w14:textId="77777777" w:rsidR="00536392" w:rsidRDefault="00536392">
      <w:pPr>
        <w:spacing w:line="273" w:lineRule="auto"/>
        <w:jc w:val="both"/>
        <w:rPr>
          <w:rFonts w:ascii="Lato" w:eastAsia="Lato" w:hAnsi="Lato" w:cs="Lato"/>
        </w:rPr>
      </w:pPr>
    </w:p>
    <w:p w14:paraId="11871489" w14:textId="77777777" w:rsidR="00536392" w:rsidRDefault="00D94763">
      <w:pPr>
        <w:spacing w:line="273" w:lineRule="auto"/>
        <w:jc w:val="both"/>
        <w:rPr>
          <w:rFonts w:ascii="Lato" w:eastAsia="Lato" w:hAnsi="Lato" w:cs="Lato"/>
        </w:rPr>
      </w:pPr>
      <w:commentRangeStart w:id="18"/>
      <w:r>
        <w:rPr>
          <w:rFonts w:ascii="Lato" w:eastAsia="Lato" w:hAnsi="Lato" w:cs="Lato"/>
        </w:rPr>
        <w:t>ENSO is an irregular periodic variation in winds and sea surface temperatures over the tropical eastern Pacific Ocean.</w:t>
      </w:r>
      <w:commentRangeEnd w:id="18"/>
      <w:r>
        <w:commentReference w:id="18"/>
      </w:r>
      <w:r>
        <w:rPr>
          <w:rFonts w:ascii="Lato" w:eastAsia="Lato" w:hAnsi="Lato" w:cs="Lato"/>
        </w:rPr>
        <w:t xml:space="preserve"> The warming and cooling phases of sea temperature changes are known as El Niño and La Niña respectively. The two periods last several months each (typically occurring every few years) and their effects vary in intensity. In Southeast Asia, the impact from La Niña is typically wetter-than-normal rainfall conditions, especially during the Southwest Monsoon period (June – September). In contrast, during El Niño years, the region generally experiences less-than-normal rainfall. This trend, </w:t>
      </w:r>
      <w:proofErr w:type="gramStart"/>
      <w:r>
        <w:rPr>
          <w:rFonts w:ascii="Lato" w:eastAsia="Lato" w:hAnsi="Lato" w:cs="Lato"/>
        </w:rPr>
        <w:t>however,  is</w:t>
      </w:r>
      <w:proofErr w:type="gramEnd"/>
      <w:r>
        <w:rPr>
          <w:rFonts w:ascii="Lato" w:eastAsia="Lato" w:hAnsi="Lato" w:cs="Lato"/>
        </w:rPr>
        <w:t xml:space="preserve"> especially inconsistent within Thailand (see Figure 5). </w:t>
      </w:r>
    </w:p>
    <w:p w14:paraId="062B8EC2" w14:textId="77777777" w:rsidR="00536392" w:rsidRDefault="00536392">
      <w:pPr>
        <w:spacing w:line="273" w:lineRule="auto"/>
        <w:jc w:val="both"/>
        <w:rPr>
          <w:rFonts w:ascii="Lato" w:eastAsia="Lato" w:hAnsi="Lato" w:cs="Lato"/>
        </w:rPr>
      </w:pPr>
    </w:p>
    <w:p w14:paraId="50106ACA" w14:textId="77777777" w:rsidR="00536392" w:rsidRDefault="00D94763">
      <w:pPr>
        <w:spacing w:line="273" w:lineRule="auto"/>
        <w:jc w:val="both"/>
        <w:rPr>
          <w:rFonts w:ascii="Lato" w:eastAsia="Lato" w:hAnsi="Lato" w:cs="Lato"/>
        </w:rPr>
      </w:pPr>
      <w:r>
        <w:rPr>
          <w:rFonts w:ascii="Lato" w:eastAsia="Lato" w:hAnsi="Lato" w:cs="Lato"/>
        </w:rPr>
        <w:t xml:space="preserve">However, </w:t>
      </w:r>
      <w:hyperlink r:id="rId31">
        <w:r>
          <w:rPr>
            <w:rFonts w:ascii="Lato" w:eastAsia="Lato" w:hAnsi="Lato" w:cs="Lato"/>
            <w:color w:val="3C78D8"/>
            <w:u w:val="single"/>
          </w:rPr>
          <w:t>Buckley, B. et. al (2007)</w:t>
        </w:r>
      </w:hyperlink>
      <w:r>
        <w:rPr>
          <w:rFonts w:ascii="Lato" w:eastAsia="Lato" w:hAnsi="Lato" w:cs="Lato"/>
        </w:rPr>
        <w:t xml:space="preserve"> claim evidence for the long-term influence of ENSO on the variability of the Northern Thailand monsoon, and suggest that El Niño conditions significantly contribute to drought in the region. </w:t>
      </w:r>
      <w:commentRangeStart w:id="19"/>
      <w:r>
        <w:rPr>
          <w:rFonts w:ascii="Lato" w:eastAsia="Lato" w:hAnsi="Lato" w:cs="Lato"/>
        </w:rPr>
        <w:t xml:space="preserve">Using a multi-sample teak tree-ring chronology, they discovered the occurrence </w:t>
      </w:r>
      <w:r>
        <w:rPr>
          <w:rFonts w:ascii="Lato" w:eastAsia="Lato" w:hAnsi="Lato" w:cs="Lato"/>
        </w:rPr>
        <w:lastRenderedPageBreak/>
        <w:t xml:space="preserve">of two periods of greatly diminished rainfall in the 1700s, corresponding to periods of anomalously warm sea surface temperature (SST) in the central and eastern tropical Pacific. </w:t>
      </w:r>
      <w:commentRangeEnd w:id="19"/>
      <w:r>
        <w:commentReference w:id="19"/>
      </w:r>
    </w:p>
    <w:p w14:paraId="20DD97B5" w14:textId="77777777" w:rsidR="00536392" w:rsidRDefault="00536392">
      <w:pPr>
        <w:spacing w:line="273" w:lineRule="auto"/>
        <w:jc w:val="both"/>
        <w:rPr>
          <w:rFonts w:ascii="Lato" w:eastAsia="Lato" w:hAnsi="Lato" w:cs="Lato"/>
        </w:rPr>
      </w:pPr>
    </w:p>
    <w:p w14:paraId="7011C9CD" w14:textId="77777777" w:rsidR="00536392" w:rsidRDefault="00D94763">
      <w:pPr>
        <w:spacing w:line="273" w:lineRule="auto"/>
        <w:jc w:val="both"/>
        <w:rPr>
          <w:rFonts w:ascii="Lato" w:eastAsia="Lato" w:hAnsi="Lato" w:cs="Lato"/>
        </w:rPr>
      </w:pPr>
      <w:r>
        <w:rPr>
          <w:rFonts w:ascii="Lato" w:eastAsia="Lato" w:hAnsi="Lato" w:cs="Lato"/>
        </w:rPr>
        <w:t>More research needs to be conducted in this area to determine the true effects of ENSO on precipitation in Thailand.</w:t>
      </w:r>
    </w:p>
    <w:p w14:paraId="7577AF83" w14:textId="77777777" w:rsidR="00536392" w:rsidRDefault="00D94763">
      <w:pPr>
        <w:rPr>
          <w:shd w:val="clear" w:color="auto" w:fill="FCFCFC"/>
        </w:rPr>
      </w:pPr>
      <w:r>
        <w:rPr>
          <w:noProof/>
          <w:shd w:val="clear" w:color="auto" w:fill="FCFCFC"/>
        </w:rPr>
        <w:drawing>
          <wp:inline distT="114300" distB="114300" distL="114300" distR="114300" wp14:anchorId="5CC2A063" wp14:editId="318FE802">
            <wp:extent cx="5734050" cy="2616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4050" cy="2616200"/>
                    </a:xfrm>
                    <a:prstGeom prst="rect">
                      <a:avLst/>
                    </a:prstGeom>
                    <a:ln/>
                  </pic:spPr>
                </pic:pic>
              </a:graphicData>
            </a:graphic>
          </wp:inline>
        </w:drawing>
      </w:r>
    </w:p>
    <w:p w14:paraId="0B95201E" w14:textId="77777777" w:rsidR="00536392" w:rsidRDefault="00D94763">
      <w:pPr>
        <w:jc w:val="center"/>
        <w:rPr>
          <w:rFonts w:ascii="Lato" w:eastAsia="Lato" w:hAnsi="Lato" w:cs="Lato"/>
          <w:i/>
          <w:color w:val="333333"/>
          <w:sz w:val="20"/>
          <w:szCs w:val="20"/>
          <w:highlight w:val="white"/>
        </w:rPr>
      </w:pPr>
      <w:r>
        <w:rPr>
          <w:rFonts w:ascii="Lato" w:eastAsia="Lato" w:hAnsi="Lato" w:cs="Lato"/>
          <w:b/>
          <w:color w:val="333333"/>
          <w:sz w:val="20"/>
          <w:szCs w:val="20"/>
          <w:highlight w:val="white"/>
        </w:rPr>
        <w:t>Figure 5</w:t>
      </w:r>
      <w:r>
        <w:rPr>
          <w:rFonts w:ascii="Lato" w:eastAsia="Lato" w:hAnsi="Lato" w:cs="Lato"/>
          <w:color w:val="333333"/>
          <w:sz w:val="20"/>
          <w:szCs w:val="20"/>
          <w:highlight w:val="white"/>
        </w:rPr>
        <w:t xml:space="preserve">: </w:t>
      </w:r>
      <w:r>
        <w:rPr>
          <w:rFonts w:ascii="Lato" w:eastAsia="Lato" w:hAnsi="Lato" w:cs="Lato"/>
          <w:i/>
          <w:color w:val="333333"/>
          <w:sz w:val="20"/>
          <w:szCs w:val="20"/>
          <w:highlight w:val="white"/>
        </w:rPr>
        <w:t>June to October rainfall anomaly composite for El Niño years (left) and La Niña years (right) between 1979 and 2016. Note that particularly in Thailand, El Niño years do not necessarily correlate with lower precipitation and vice versa. However, a general trend across most of Southeast Asia still remains.</w:t>
      </w:r>
    </w:p>
    <w:p w14:paraId="72FDC52F" w14:textId="77777777" w:rsidR="00536392" w:rsidRDefault="00D94763">
      <w:pPr>
        <w:jc w:val="center"/>
        <w:rPr>
          <w:rFonts w:ascii="Lato" w:eastAsia="Lato" w:hAnsi="Lato" w:cs="Lato"/>
          <w:i/>
          <w:color w:val="333333"/>
          <w:sz w:val="20"/>
          <w:szCs w:val="20"/>
          <w:highlight w:val="white"/>
        </w:rPr>
      </w:pPr>
      <w:r>
        <w:rPr>
          <w:rFonts w:ascii="Lato" w:eastAsia="Lato" w:hAnsi="Lato" w:cs="Lato"/>
          <w:i/>
          <w:color w:val="333333"/>
          <w:sz w:val="20"/>
          <w:szCs w:val="20"/>
          <w:highlight w:val="white"/>
        </w:rPr>
        <w:t xml:space="preserve"> </w:t>
      </w:r>
      <w:hyperlink r:id="rId33">
        <w:r>
          <w:rPr>
            <w:rFonts w:ascii="Lato" w:eastAsia="Lato" w:hAnsi="Lato" w:cs="Lato"/>
            <w:i/>
            <w:color w:val="1155CC"/>
            <w:sz w:val="20"/>
            <w:szCs w:val="20"/>
            <w:highlight w:val="white"/>
            <w:u w:val="single"/>
          </w:rPr>
          <w:t xml:space="preserve">ASEAN Specialised Meteorological </w:t>
        </w:r>
        <w:proofErr w:type="spellStart"/>
        <w:r>
          <w:rPr>
            <w:rFonts w:ascii="Lato" w:eastAsia="Lato" w:hAnsi="Lato" w:cs="Lato"/>
            <w:i/>
            <w:color w:val="1155CC"/>
            <w:sz w:val="20"/>
            <w:szCs w:val="20"/>
            <w:highlight w:val="white"/>
            <w:u w:val="single"/>
          </w:rPr>
          <w:t>Center</w:t>
        </w:r>
        <w:proofErr w:type="spellEnd"/>
      </w:hyperlink>
    </w:p>
    <w:p w14:paraId="0C829550" w14:textId="77777777" w:rsidR="00536392" w:rsidRDefault="00536392">
      <w:pPr>
        <w:rPr>
          <w:rFonts w:ascii="Lato" w:eastAsia="Lato" w:hAnsi="Lato" w:cs="Lato"/>
          <w:color w:val="333333"/>
          <w:sz w:val="21"/>
          <w:szCs w:val="21"/>
          <w:highlight w:val="white"/>
        </w:rPr>
      </w:pPr>
    </w:p>
    <w:p w14:paraId="08A6CDA5" w14:textId="77777777" w:rsidR="00536392" w:rsidRDefault="00D94763">
      <w:pPr>
        <w:shd w:val="clear" w:color="auto" w:fill="FFFFFF"/>
        <w:spacing w:after="240"/>
        <w:jc w:val="both"/>
        <w:rPr>
          <w:ins w:id="20" w:author="Brian G. McAdoo" w:date="2018-05-11T07:45:00Z"/>
          <w:rFonts w:ascii="Lato" w:eastAsia="Lato" w:hAnsi="Lato" w:cs="Lato"/>
          <w:color w:val="1C1D1E"/>
        </w:rPr>
      </w:pPr>
      <w:r>
        <w:rPr>
          <w:rFonts w:ascii="Lato" w:eastAsia="Lato" w:hAnsi="Lato" w:cs="Lato"/>
          <w:color w:val="1C1D1E"/>
        </w:rPr>
        <w:t xml:space="preserve">Likewise, the Indian Ocean Dipole (IOD) </w:t>
      </w:r>
      <w:r>
        <w:rPr>
          <w:rFonts w:ascii="Lato" w:eastAsia="Lato" w:hAnsi="Lato" w:cs="Lato"/>
          <w:color w:val="222222"/>
        </w:rPr>
        <w:t xml:space="preserve">is an irregular oscillation of sea-surface temperatures in which the western Indian Ocean becomes alternately warmer and then colder than the eastern part of the ocean. A negative phase sees greater-than-average sea-surface temperatures and greater precipitation in the eastern Indian Ocean region (such as in Thailand), </w:t>
      </w:r>
      <w:commentRangeStart w:id="21"/>
      <w:r>
        <w:rPr>
          <w:rFonts w:ascii="Lato" w:eastAsia="Lato" w:hAnsi="Lato" w:cs="Lato"/>
          <w:color w:val="222222"/>
        </w:rPr>
        <w:t>with a positive phase having the opposite effect (Figure 6). An average of four positive-negative IOD events occur during each 30-year period with each event lasting around six months</w:t>
      </w:r>
      <w:commentRangeEnd w:id="21"/>
      <w:r>
        <w:commentReference w:id="21"/>
      </w:r>
      <w:r>
        <w:rPr>
          <w:rFonts w:ascii="Lato" w:eastAsia="Lato" w:hAnsi="Lato" w:cs="Lato"/>
          <w:color w:val="222222"/>
        </w:rPr>
        <w:t xml:space="preserve"> </w:t>
      </w:r>
      <w:r>
        <w:rPr>
          <w:rFonts w:ascii="Lato" w:eastAsia="Lato" w:hAnsi="Lato" w:cs="Lato"/>
          <w:color w:val="1C1D1E"/>
        </w:rPr>
        <w:t>(</w:t>
      </w:r>
      <w:proofErr w:type="spellStart"/>
      <w:r>
        <w:fldChar w:fldCharType="begin"/>
      </w:r>
      <w:r>
        <w:instrText xml:space="preserve"> HYPERLINK "https://rmets.onlinelibrary.wiley.com/doi/full/10.1002/joc.3630" \l "joc3630-bib-0030" \h </w:instrText>
      </w:r>
      <w:r>
        <w:fldChar w:fldCharType="separate"/>
      </w:r>
      <w:r>
        <w:rPr>
          <w:rFonts w:ascii="Lato" w:eastAsia="Lato" w:hAnsi="Lato" w:cs="Lato"/>
          <w:color w:val="1155CC"/>
          <w:u w:val="single"/>
        </w:rPr>
        <w:t>Saji</w:t>
      </w:r>
      <w:proofErr w:type="spellEnd"/>
      <w:r>
        <w:rPr>
          <w:rFonts w:ascii="Lato" w:eastAsia="Lato" w:hAnsi="Lato" w:cs="Lato"/>
          <w:color w:val="1155CC"/>
          <w:u w:val="single"/>
        </w:rPr>
        <w:t xml:space="preserve"> and Yamagata, 2003</w:t>
      </w:r>
      <w:r>
        <w:rPr>
          <w:rFonts w:ascii="Lato" w:eastAsia="Lato" w:hAnsi="Lato" w:cs="Lato"/>
          <w:color w:val="1155CC"/>
          <w:u w:val="single"/>
        </w:rPr>
        <w:fldChar w:fldCharType="end"/>
      </w:r>
      <w:r>
        <w:rPr>
          <w:rFonts w:ascii="Lato" w:eastAsia="Lato" w:hAnsi="Lato" w:cs="Lato"/>
          <w:color w:val="1C1D1E"/>
        </w:rPr>
        <w:t>).</w:t>
      </w:r>
    </w:p>
    <w:p w14:paraId="022BF389" w14:textId="77777777" w:rsidR="00536392" w:rsidRDefault="00536392">
      <w:pPr>
        <w:shd w:val="clear" w:color="auto" w:fill="FFFFFF"/>
        <w:spacing w:after="240"/>
        <w:jc w:val="both"/>
        <w:rPr>
          <w:ins w:id="22" w:author="Brian G. McAdoo" w:date="2018-05-11T07:45:00Z"/>
          <w:rFonts w:ascii="Lato" w:eastAsia="Lato" w:hAnsi="Lato" w:cs="Lato"/>
          <w:color w:val="1C1D1E"/>
        </w:rPr>
      </w:pPr>
    </w:p>
    <w:p w14:paraId="6B2A71E9" w14:textId="77777777" w:rsidR="00536392" w:rsidRDefault="00D94763" w:rsidP="00D94763">
      <w:pPr>
        <w:shd w:val="clear" w:color="auto" w:fill="FFFFFF"/>
        <w:spacing w:after="240"/>
        <w:jc w:val="center"/>
        <w:rPr>
          <w:ins w:id="23" w:author="Brian G. McAdoo" w:date="2018-05-11T07:45:00Z"/>
          <w:rFonts w:ascii="Lato" w:eastAsia="Lato" w:hAnsi="Lato" w:cs="Lato"/>
          <w:color w:val="1C1D1E"/>
        </w:rPr>
      </w:pPr>
      <w:ins w:id="24" w:author="Brian G. McAdoo" w:date="2018-05-11T07:45:00Z">
        <w:r>
          <w:rPr>
            <w:rFonts w:ascii="Lato" w:eastAsia="Lato" w:hAnsi="Lato" w:cs="Lato"/>
            <w:noProof/>
            <w:color w:val="1C1D1E"/>
          </w:rPr>
          <w:lastRenderedPageBreak/>
          <w:drawing>
            <wp:inline distT="114300" distB="114300" distL="114300" distR="114300" wp14:anchorId="78C459BB" wp14:editId="098DA5CE">
              <wp:extent cx="2996119" cy="5097294"/>
              <wp:effectExtent l="0" t="0" r="127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2998024" cy="5100535"/>
                      </a:xfrm>
                      <a:prstGeom prst="rect">
                        <a:avLst/>
                      </a:prstGeom>
                      <a:ln/>
                    </pic:spPr>
                  </pic:pic>
                </a:graphicData>
              </a:graphic>
            </wp:inline>
          </w:drawing>
        </w:r>
      </w:ins>
    </w:p>
    <w:p w14:paraId="5660D8C1" w14:textId="77777777" w:rsidR="00536392" w:rsidRPr="00536392" w:rsidRDefault="00D94763">
      <w:pPr>
        <w:shd w:val="clear" w:color="auto" w:fill="FFFFFF"/>
        <w:spacing w:after="240"/>
        <w:jc w:val="both"/>
        <w:rPr>
          <w:rFonts w:ascii="Lato" w:eastAsia="Lato" w:hAnsi="Lato" w:cs="Lato"/>
          <w:color w:val="1C1D1E"/>
          <w:rPrChange w:id="25" w:author="Brian G. McAdoo" w:date="2018-05-11T07:45:00Z">
            <w:rPr>
              <w:rFonts w:ascii="Lato" w:eastAsia="Lato" w:hAnsi="Lato" w:cs="Lato"/>
              <w:color w:val="222222"/>
            </w:rPr>
          </w:rPrChange>
        </w:rPr>
      </w:pPr>
      <w:ins w:id="26" w:author="Brian G. McAdoo" w:date="2018-05-11T07:45:00Z">
        <w:r>
          <w:rPr>
            <w:rFonts w:ascii="Lato" w:eastAsia="Lato" w:hAnsi="Lato" w:cs="Lato"/>
            <w:color w:val="1C1D1E"/>
          </w:rPr>
          <w:t xml:space="preserve">Figure x.  </w:t>
        </w:r>
        <w:r>
          <w:fldChar w:fldCharType="begin"/>
        </w:r>
        <w:r>
          <w:instrText>HYPERLINK "https://ummenhofer.whoi.edu/southeast-australian-drought/"</w:instrText>
        </w:r>
        <w:r>
          <w:fldChar w:fldCharType="separate"/>
        </w:r>
        <w:r>
          <w:rPr>
            <w:rFonts w:ascii="Lato" w:eastAsia="Lato" w:hAnsi="Lato" w:cs="Lato"/>
            <w:color w:val="1155CC"/>
            <w:u w:val="single"/>
          </w:rPr>
          <w:t>Find a better reference than this</w:t>
        </w:r>
        <w:r>
          <w:fldChar w:fldCharType="end"/>
        </w:r>
        <w:r>
          <w:rPr>
            <w:rFonts w:ascii="Lato" w:eastAsia="Lato" w:hAnsi="Lato" w:cs="Lato"/>
            <w:color w:val="1C1D1E"/>
          </w:rPr>
          <w:t xml:space="preserve">.  </w:t>
        </w:r>
      </w:ins>
    </w:p>
    <w:p w14:paraId="5C683E40" w14:textId="77777777" w:rsidR="00536392" w:rsidRDefault="00D94763">
      <w:pPr>
        <w:shd w:val="clear" w:color="auto" w:fill="FFFFFF"/>
        <w:spacing w:after="240"/>
        <w:jc w:val="both"/>
        <w:rPr>
          <w:rFonts w:ascii="Lato" w:eastAsia="Lato" w:hAnsi="Lato" w:cs="Lato"/>
          <w:color w:val="1C1D1E"/>
        </w:rPr>
      </w:pPr>
      <w:hyperlink r:id="rId35" w:anchor="joc3630-bib-0005">
        <w:proofErr w:type="spellStart"/>
        <w:r>
          <w:rPr>
            <w:rFonts w:ascii="Lato" w:eastAsia="Lato" w:hAnsi="Lato" w:cs="Lato"/>
            <w:color w:val="1155CC"/>
            <w:u w:val="single"/>
          </w:rPr>
          <w:t>Chansaengkrachang</w:t>
        </w:r>
        <w:proofErr w:type="spellEnd"/>
        <w:r>
          <w:rPr>
            <w:rFonts w:ascii="Lato" w:eastAsia="Lato" w:hAnsi="Lato" w:cs="Lato"/>
            <w:color w:val="1155CC"/>
            <w:u w:val="single"/>
          </w:rPr>
          <w:t xml:space="preserve"> </w:t>
        </w:r>
      </w:hyperlink>
      <w:hyperlink r:id="rId36" w:anchor="joc3630-bib-0005">
        <w:r>
          <w:rPr>
            <w:rFonts w:ascii="Lato" w:eastAsia="Lato" w:hAnsi="Lato" w:cs="Lato"/>
            <w:i/>
            <w:color w:val="1155CC"/>
            <w:u w:val="single"/>
          </w:rPr>
          <w:t>et al</w:t>
        </w:r>
      </w:hyperlink>
      <w:hyperlink r:id="rId37" w:anchor="joc3630-bib-0005">
        <w:r>
          <w:rPr>
            <w:rFonts w:ascii="Lato" w:eastAsia="Lato" w:hAnsi="Lato" w:cs="Lato"/>
            <w:color w:val="1155CC"/>
            <w:u w:val="single"/>
          </w:rPr>
          <w:t>. (2011)</w:t>
        </w:r>
      </w:hyperlink>
      <w:r>
        <w:rPr>
          <w:rFonts w:ascii="Lato" w:eastAsia="Lato" w:hAnsi="Lato" w:cs="Lato"/>
          <w:color w:val="1C1D1E"/>
        </w:rPr>
        <w:t xml:space="preserve"> report that strong negative (positive) IOD may cause higher (lower) Thai rainfall in corresponding months based on 1979–2008 monthly rainfall observations. However, </w:t>
      </w:r>
      <w:commentRangeStart w:id="27"/>
      <w:r>
        <w:rPr>
          <w:rFonts w:ascii="Lato" w:eastAsia="Lato" w:hAnsi="Lato" w:cs="Lato"/>
          <w:color w:val="1C1D1E"/>
        </w:rPr>
        <w:t>the study</w:t>
      </w:r>
      <w:commentRangeEnd w:id="27"/>
      <w:r>
        <w:commentReference w:id="27"/>
      </w:r>
      <w:r>
        <w:rPr>
          <w:rFonts w:ascii="Lato" w:eastAsia="Lato" w:hAnsi="Lato" w:cs="Lato"/>
          <w:color w:val="1C1D1E"/>
        </w:rPr>
        <w:t xml:space="preserve"> observed a weaker correlation (overall </w:t>
      </w:r>
      <w:r>
        <w:rPr>
          <w:rFonts w:ascii="Lato" w:eastAsia="Lato" w:hAnsi="Lato" w:cs="Lato"/>
          <w:i/>
          <w:color w:val="1C1D1E"/>
        </w:rPr>
        <w:t>r</w:t>
      </w:r>
      <w:r>
        <w:rPr>
          <w:rFonts w:ascii="Lato" w:eastAsia="Lato" w:hAnsi="Lato" w:cs="Lato"/>
          <w:color w:val="1C1D1E"/>
        </w:rPr>
        <w:t> = 0.11) than that found with the following year's summer monsoon (</w:t>
      </w:r>
      <w:r>
        <w:rPr>
          <w:rFonts w:ascii="Lato" w:eastAsia="Lato" w:hAnsi="Lato" w:cs="Lato"/>
          <w:i/>
          <w:color w:val="1C1D1E"/>
        </w:rPr>
        <w:t>r</w:t>
      </w:r>
      <w:r>
        <w:rPr>
          <w:rFonts w:ascii="Lato" w:eastAsia="Lato" w:hAnsi="Lato" w:cs="Lato"/>
          <w:color w:val="1C1D1E"/>
        </w:rPr>
        <w:t> = 0.31–0.38) indicating a delayed association (</w:t>
      </w:r>
      <w:proofErr w:type="spellStart"/>
      <w:r>
        <w:fldChar w:fldCharType="begin"/>
      </w:r>
      <w:r>
        <w:instrText xml:space="preserve"> HYPERLINK "https://rmets.onlinelibrary.wiley.com/doi/abs/10.1002/joc.3630" \h </w:instrText>
      </w:r>
      <w:r>
        <w:fldChar w:fldCharType="separate"/>
      </w:r>
      <w:r>
        <w:rPr>
          <w:rFonts w:ascii="Lato" w:eastAsia="Lato" w:hAnsi="Lato" w:cs="Lato"/>
          <w:color w:val="1155CC"/>
          <w:u w:val="single"/>
        </w:rPr>
        <w:t>Bridhikitti</w:t>
      </w:r>
      <w:proofErr w:type="spellEnd"/>
      <w:r>
        <w:rPr>
          <w:rFonts w:ascii="Lato" w:eastAsia="Lato" w:hAnsi="Lato" w:cs="Lato"/>
          <w:color w:val="1155CC"/>
          <w:u w:val="single"/>
        </w:rPr>
        <w:t>, A., 2012</w:t>
      </w:r>
      <w:r>
        <w:rPr>
          <w:rFonts w:ascii="Lato" w:eastAsia="Lato" w:hAnsi="Lato" w:cs="Lato"/>
          <w:color w:val="1155CC"/>
          <w:u w:val="single"/>
        </w:rPr>
        <w:fldChar w:fldCharType="end"/>
      </w:r>
      <w:r>
        <w:rPr>
          <w:rFonts w:ascii="Lato" w:eastAsia="Lato" w:hAnsi="Lato" w:cs="Lato"/>
          <w:color w:val="1C1D1E"/>
        </w:rPr>
        <w:t>).</w:t>
      </w:r>
    </w:p>
    <w:p w14:paraId="26290ACC" w14:textId="77777777" w:rsidR="00536392" w:rsidRDefault="00D94763">
      <w:pPr>
        <w:shd w:val="clear" w:color="auto" w:fill="FFFFFF"/>
        <w:spacing w:after="240" w:line="240" w:lineRule="auto"/>
        <w:jc w:val="center"/>
        <w:rPr>
          <w:rFonts w:ascii="Lato" w:eastAsia="Lato" w:hAnsi="Lato" w:cs="Lato"/>
          <w:color w:val="1C1D1E"/>
          <w:shd w:val="clear" w:color="auto" w:fill="FCFCFC"/>
        </w:rPr>
      </w:pPr>
      <w:r>
        <w:rPr>
          <w:rFonts w:ascii="Lato" w:eastAsia="Lato" w:hAnsi="Lato" w:cs="Lato"/>
          <w:noProof/>
          <w:color w:val="1C1D1E"/>
          <w:shd w:val="clear" w:color="auto" w:fill="FCFCFC"/>
        </w:rPr>
        <w:drawing>
          <wp:inline distT="114300" distB="114300" distL="114300" distR="114300" wp14:anchorId="40686C1E" wp14:editId="01089411">
            <wp:extent cx="2614613" cy="1847757"/>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2614613" cy="1847757"/>
                    </a:xfrm>
                    <a:prstGeom prst="rect">
                      <a:avLst/>
                    </a:prstGeom>
                    <a:ln/>
                  </pic:spPr>
                </pic:pic>
              </a:graphicData>
            </a:graphic>
          </wp:inline>
        </w:drawing>
      </w:r>
      <w:r>
        <w:rPr>
          <w:rFonts w:ascii="Lato" w:eastAsia="Lato" w:hAnsi="Lato" w:cs="Lato"/>
          <w:noProof/>
          <w:color w:val="1C1D1E"/>
          <w:shd w:val="clear" w:color="auto" w:fill="FCFCFC"/>
        </w:rPr>
        <w:drawing>
          <wp:inline distT="114300" distB="114300" distL="114300" distR="114300" wp14:anchorId="4125097F" wp14:editId="44EA2541">
            <wp:extent cx="2519363" cy="1780929"/>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519363" cy="1780929"/>
                    </a:xfrm>
                    <a:prstGeom prst="rect">
                      <a:avLst/>
                    </a:prstGeom>
                    <a:ln/>
                  </pic:spPr>
                </pic:pic>
              </a:graphicData>
            </a:graphic>
          </wp:inline>
        </w:drawing>
      </w:r>
    </w:p>
    <w:p w14:paraId="0F8FFD05" w14:textId="77777777" w:rsidR="00536392" w:rsidRDefault="00D94763">
      <w:pPr>
        <w:shd w:val="clear" w:color="auto" w:fill="FFFFFF"/>
        <w:spacing w:after="240" w:line="240" w:lineRule="auto"/>
        <w:jc w:val="center"/>
        <w:rPr>
          <w:rFonts w:ascii="Lato" w:eastAsia="Lato" w:hAnsi="Lato" w:cs="Lato"/>
          <w:color w:val="1C1D1E"/>
          <w:sz w:val="20"/>
          <w:szCs w:val="20"/>
          <w:shd w:val="clear" w:color="auto" w:fill="FCFCFC"/>
        </w:rPr>
      </w:pPr>
      <w:r>
        <w:rPr>
          <w:rFonts w:ascii="Lato" w:eastAsia="Lato" w:hAnsi="Lato" w:cs="Lato"/>
          <w:b/>
          <w:color w:val="1C1D1E"/>
          <w:sz w:val="20"/>
          <w:szCs w:val="20"/>
        </w:rPr>
        <w:lastRenderedPageBreak/>
        <w:t xml:space="preserve">Figure 6: </w:t>
      </w:r>
      <w:r>
        <w:rPr>
          <w:rFonts w:ascii="Lato" w:eastAsia="Lato" w:hAnsi="Lato" w:cs="Lato"/>
          <w:color w:val="1C1D1E"/>
          <w:sz w:val="20"/>
          <w:szCs w:val="20"/>
          <w:shd w:val="clear" w:color="auto" w:fill="FCFCFC"/>
        </w:rPr>
        <w:t>Effects of the Indian Ocean Dipole on Temperature and Precipitation</w:t>
      </w:r>
      <w:r>
        <w:rPr>
          <w:rFonts w:ascii="Lato" w:eastAsia="Lato" w:hAnsi="Lato" w:cs="Lato"/>
          <w:color w:val="1C1D1E"/>
          <w:sz w:val="20"/>
          <w:szCs w:val="20"/>
          <w:shd w:val="clear" w:color="auto" w:fill="FCFCFC"/>
        </w:rPr>
        <w:br/>
        <w:t xml:space="preserve">Source: </w:t>
      </w:r>
      <w:hyperlink r:id="rId40">
        <w:r>
          <w:rPr>
            <w:rFonts w:ascii="Lato" w:eastAsia="Lato" w:hAnsi="Lato" w:cs="Lato"/>
            <w:color w:val="1155CC"/>
            <w:sz w:val="20"/>
            <w:szCs w:val="20"/>
            <w:u w:val="single"/>
            <w:shd w:val="clear" w:color="auto" w:fill="FCFCFC"/>
          </w:rPr>
          <w:t xml:space="preserve">Australian Bureau of Meteorology </w:t>
        </w:r>
      </w:hyperlink>
    </w:p>
    <w:p w14:paraId="21EA522E" w14:textId="77777777" w:rsidR="00536392" w:rsidRDefault="00D94763">
      <w:pPr>
        <w:shd w:val="clear" w:color="auto" w:fill="FFFFFF"/>
        <w:spacing w:after="240"/>
        <w:jc w:val="both"/>
        <w:rPr>
          <w:rFonts w:ascii="Lato" w:eastAsia="Lato" w:hAnsi="Lato" w:cs="Lato"/>
          <w:color w:val="1C1D1E"/>
        </w:rPr>
      </w:pPr>
      <w:r>
        <w:rPr>
          <w:rFonts w:ascii="Lato" w:eastAsia="Lato" w:hAnsi="Lato" w:cs="Lato"/>
          <w:color w:val="1C1D1E"/>
        </w:rPr>
        <w:t xml:space="preserve">These periodic sea surface temperature cycles may interact and either exacerbate or moderate one another in any given period of time. </w:t>
      </w:r>
      <w:commentRangeStart w:id="28"/>
      <w:r>
        <w:rPr>
          <w:rFonts w:ascii="Lato" w:eastAsia="Lato" w:hAnsi="Lato" w:cs="Lato"/>
          <w:color w:val="1C1D1E"/>
        </w:rPr>
        <w:t>Both must be taken into account in order to determine their combined effect on precipitation.</w:t>
      </w:r>
      <w:commentRangeEnd w:id="28"/>
      <w:r>
        <w:commentReference w:id="28"/>
      </w:r>
    </w:p>
    <w:p w14:paraId="355F6C61" w14:textId="77777777" w:rsidR="00536392" w:rsidRDefault="00536392">
      <w:pPr>
        <w:shd w:val="clear" w:color="auto" w:fill="FFFFFF"/>
        <w:spacing w:after="240"/>
        <w:jc w:val="both"/>
        <w:rPr>
          <w:rFonts w:ascii="Lato" w:eastAsia="Lato" w:hAnsi="Lato" w:cs="Lato"/>
          <w:color w:val="1C1D1E"/>
        </w:rPr>
      </w:pPr>
    </w:p>
    <w:p w14:paraId="28CD8B86" w14:textId="77777777" w:rsidR="00536392" w:rsidRDefault="00D94763">
      <w:pPr>
        <w:pStyle w:val="Heading2"/>
      </w:pPr>
      <w:bookmarkStart w:id="29" w:name="_9m2p94oq0o71" w:colFirst="0" w:colLast="0"/>
      <w:bookmarkEnd w:id="29"/>
      <w:r>
        <w:t xml:space="preserve">2.3. Climate Change and </w:t>
      </w:r>
      <w:proofErr w:type="gramStart"/>
      <w:r>
        <w:t>Long Term</w:t>
      </w:r>
      <w:proofErr w:type="gramEnd"/>
      <w:r>
        <w:t xml:space="preserve"> Precipitation Trends</w:t>
      </w:r>
    </w:p>
    <w:p w14:paraId="706E55B0" w14:textId="77777777" w:rsidR="00536392" w:rsidRDefault="00536392">
      <w:pPr>
        <w:jc w:val="both"/>
        <w:rPr>
          <w:rFonts w:ascii="Lato" w:eastAsia="Lato" w:hAnsi="Lato" w:cs="Lato"/>
          <w:highlight w:val="white"/>
        </w:rPr>
      </w:pPr>
    </w:p>
    <w:p w14:paraId="53DA421D" w14:textId="77777777" w:rsidR="00536392" w:rsidRDefault="00D94763">
      <w:pPr>
        <w:jc w:val="both"/>
        <w:rPr>
          <w:rFonts w:ascii="Lato" w:eastAsia="Lato" w:hAnsi="Lato" w:cs="Lato"/>
          <w:highlight w:val="white"/>
        </w:rPr>
      </w:pPr>
      <w:commentRangeStart w:id="30"/>
      <w:r>
        <w:rPr>
          <w:rFonts w:ascii="Lato" w:eastAsia="Lato" w:hAnsi="Lato" w:cs="Lato"/>
          <w:highlight w:val="white"/>
        </w:rPr>
        <w:t>According to Marks (</w:t>
      </w:r>
      <w:hyperlink r:id="rId41">
        <w:r>
          <w:rPr>
            <w:rFonts w:ascii="Lato" w:eastAsia="Lato" w:hAnsi="Lato" w:cs="Lato"/>
            <w:color w:val="1155CC"/>
            <w:highlight w:val="white"/>
            <w:u w:val="single"/>
          </w:rPr>
          <w:t>2011</w:t>
        </w:r>
      </w:hyperlink>
      <w:r>
        <w:rPr>
          <w:rFonts w:ascii="Lato" w:eastAsia="Lato" w:hAnsi="Lato" w:cs="Lato"/>
          <w:highlight w:val="white"/>
        </w:rPr>
        <w:t>), climate change in Thailand will likely take three forms: (1) increased mean daily maximum temperatures in Thailand by as much as 1.9 degrees Celsius by 2050 (</w:t>
      </w:r>
      <w:hyperlink r:id="rId42">
        <w:r>
          <w:rPr>
            <w:rFonts w:ascii="Lato" w:eastAsia="Lato" w:hAnsi="Lato" w:cs="Lato"/>
            <w:color w:val="1155CC"/>
            <w:highlight w:val="white"/>
            <w:u w:val="single"/>
          </w:rPr>
          <w:t>The World Bank, 2009</w:t>
        </w:r>
      </w:hyperlink>
      <w:r>
        <w:rPr>
          <w:rFonts w:ascii="Lato" w:eastAsia="Lato" w:hAnsi="Lato" w:cs="Lato"/>
          <w:highlight w:val="white"/>
        </w:rPr>
        <w:t xml:space="preserve">), </w:t>
      </w:r>
      <w:commentRangeEnd w:id="30"/>
      <w:r>
        <w:commentReference w:id="30"/>
      </w:r>
      <w:r>
        <w:rPr>
          <w:rFonts w:ascii="Lato" w:eastAsia="Lato" w:hAnsi="Lato" w:cs="Lato"/>
          <w:highlight w:val="white"/>
        </w:rPr>
        <w:t>(2) a continued decrease in the number of rainy days (</w:t>
      </w:r>
      <w:hyperlink r:id="rId43">
        <w:r>
          <w:rPr>
            <w:rFonts w:ascii="Lato" w:eastAsia="Lato" w:hAnsi="Lato" w:cs="Lato"/>
            <w:color w:val="1155CC"/>
            <w:highlight w:val="white"/>
            <w:u w:val="single"/>
          </w:rPr>
          <w:t>Sharma, 2014</w:t>
        </w:r>
      </w:hyperlink>
      <w:r>
        <w:rPr>
          <w:rFonts w:ascii="Lato" w:eastAsia="Lato" w:hAnsi="Lato" w:cs="Lato"/>
          <w:highlight w:val="white"/>
        </w:rPr>
        <w:t>), and (3) precipitation events (storms and floods) that, while short, are intense and destructive (</w:t>
      </w:r>
      <w:proofErr w:type="spellStart"/>
      <w:r>
        <w:fldChar w:fldCharType="begin"/>
      </w:r>
      <w:r>
        <w:instrText xml:space="preserve"> HYPERLINK "https://journals.ametsoc.org/doi/pdf/10.1175/BAMS-87-5-617" \h </w:instrText>
      </w:r>
      <w:r>
        <w:fldChar w:fldCharType="separate"/>
      </w:r>
      <w:r>
        <w:rPr>
          <w:rFonts w:ascii="Lato" w:eastAsia="Lato" w:hAnsi="Lato" w:cs="Lato"/>
          <w:color w:val="1155CC"/>
          <w:highlight w:val="white"/>
          <w:u w:val="single"/>
        </w:rPr>
        <w:t>Anthes</w:t>
      </w:r>
      <w:proofErr w:type="spellEnd"/>
      <w:r>
        <w:rPr>
          <w:rFonts w:ascii="Lato" w:eastAsia="Lato" w:hAnsi="Lato" w:cs="Lato"/>
          <w:color w:val="1155CC"/>
          <w:highlight w:val="white"/>
          <w:u w:val="single"/>
        </w:rPr>
        <w:t xml:space="preserve"> et al., 2006</w:t>
      </w:r>
      <w:r>
        <w:rPr>
          <w:rFonts w:ascii="Lato" w:eastAsia="Lato" w:hAnsi="Lato" w:cs="Lato"/>
          <w:color w:val="1155CC"/>
          <w:highlight w:val="white"/>
          <w:u w:val="single"/>
        </w:rPr>
        <w:fldChar w:fldCharType="end"/>
      </w:r>
      <w:r>
        <w:rPr>
          <w:rFonts w:ascii="Lato" w:eastAsia="Lato" w:hAnsi="Lato" w:cs="Lato"/>
          <w:highlight w:val="white"/>
        </w:rPr>
        <w:t xml:space="preserve">; </w:t>
      </w:r>
      <w:hyperlink r:id="rId44">
        <w:r>
          <w:rPr>
            <w:rFonts w:ascii="Lato" w:eastAsia="Lato" w:hAnsi="Lato" w:cs="Lato"/>
            <w:color w:val="1155CC"/>
            <w:highlight w:val="white"/>
            <w:u w:val="single"/>
          </w:rPr>
          <w:t>Dasgupta et al., 2009</w:t>
        </w:r>
      </w:hyperlink>
      <w:r>
        <w:rPr>
          <w:rFonts w:ascii="Lato" w:eastAsia="Lato" w:hAnsi="Lato" w:cs="Lato"/>
          <w:highlight w:val="white"/>
        </w:rPr>
        <w:t xml:space="preserve">). Meanwhile, the exact impacts of </w:t>
      </w:r>
      <w:commentRangeStart w:id="31"/>
      <w:r>
        <w:rPr>
          <w:rFonts w:ascii="Lato" w:eastAsia="Lato" w:hAnsi="Lato" w:cs="Lato"/>
          <w:highlight w:val="white"/>
        </w:rPr>
        <w:t>climate change on tropical cyclones</w:t>
      </w:r>
      <w:commentRangeEnd w:id="31"/>
      <w:r>
        <w:commentReference w:id="31"/>
      </w:r>
      <w:r>
        <w:rPr>
          <w:rFonts w:ascii="Lato" w:eastAsia="Lato" w:hAnsi="Lato" w:cs="Lato"/>
          <w:highlight w:val="white"/>
        </w:rPr>
        <w:t>, ENSO events and the Asian monsoon are indeterminate (</w:t>
      </w:r>
      <w:proofErr w:type="spellStart"/>
      <w:r>
        <w:fldChar w:fldCharType="begin"/>
      </w:r>
      <w:r>
        <w:instrText xml:space="preserve"> HYPERLINK "https://journals.ametsoc.org/doi/abs/10.1175/JCLI3364.1" \h </w:instrText>
      </w:r>
      <w:r>
        <w:fldChar w:fldCharType="separate"/>
      </w:r>
      <w:r>
        <w:rPr>
          <w:rFonts w:ascii="Lato" w:eastAsia="Lato" w:hAnsi="Lato" w:cs="Lato"/>
          <w:color w:val="1155CC"/>
          <w:highlight w:val="white"/>
          <w:u w:val="single"/>
        </w:rPr>
        <w:t>Singhrattna</w:t>
      </w:r>
      <w:proofErr w:type="spellEnd"/>
      <w:r>
        <w:rPr>
          <w:rFonts w:ascii="Lato" w:eastAsia="Lato" w:hAnsi="Lato" w:cs="Lato"/>
          <w:color w:val="1155CC"/>
          <w:highlight w:val="white"/>
          <w:u w:val="single"/>
        </w:rPr>
        <w:t xml:space="preserve"> et al., 2005</w:t>
      </w:r>
      <w:r>
        <w:rPr>
          <w:rFonts w:ascii="Lato" w:eastAsia="Lato" w:hAnsi="Lato" w:cs="Lato"/>
          <w:color w:val="1155CC"/>
          <w:highlight w:val="white"/>
          <w:u w:val="single"/>
        </w:rPr>
        <w:fldChar w:fldCharType="end"/>
      </w:r>
      <w:r>
        <w:rPr>
          <w:rFonts w:ascii="Lato" w:eastAsia="Lato" w:hAnsi="Lato" w:cs="Lato"/>
          <w:highlight w:val="white"/>
        </w:rPr>
        <w:t>). East and Central Thailand will observe decreases in total rainfall, while the Northeast and Gulf region, together with the Bangkok metropolitan area, are likely to experience increasing rainfall (</w:t>
      </w:r>
      <w:proofErr w:type="spellStart"/>
      <w:r>
        <w:fldChar w:fldCharType="begin"/>
      </w:r>
      <w:r>
        <w:instrText xml:space="preserve"> HYPERLINK "http://www.transre.org/files/3114/6522/5151/Climate_Change_in_Thailand_TransRe_Fact_Sheet_No.2.pdf" \h </w:instrText>
      </w:r>
      <w:r>
        <w:fldChar w:fldCharType="separate"/>
      </w:r>
      <w:r>
        <w:rPr>
          <w:rFonts w:ascii="Lato" w:eastAsia="Lato" w:hAnsi="Lato" w:cs="Lato"/>
          <w:color w:val="1155CC"/>
          <w:highlight w:val="white"/>
          <w:u w:val="single"/>
        </w:rPr>
        <w:t>Naruchaikusol</w:t>
      </w:r>
      <w:proofErr w:type="spellEnd"/>
      <w:r>
        <w:rPr>
          <w:rFonts w:ascii="Lato" w:eastAsia="Lato" w:hAnsi="Lato" w:cs="Lato"/>
          <w:color w:val="1155CC"/>
          <w:highlight w:val="white"/>
          <w:u w:val="single"/>
        </w:rPr>
        <w:t>, 2016</w:t>
      </w:r>
      <w:r>
        <w:rPr>
          <w:rFonts w:ascii="Lato" w:eastAsia="Lato" w:hAnsi="Lato" w:cs="Lato"/>
          <w:color w:val="1155CC"/>
          <w:highlight w:val="white"/>
          <w:u w:val="single"/>
        </w:rPr>
        <w:fldChar w:fldCharType="end"/>
      </w:r>
      <w:r>
        <w:rPr>
          <w:rFonts w:ascii="Lato" w:eastAsia="Lato" w:hAnsi="Lato" w:cs="Lato"/>
          <w:highlight w:val="white"/>
        </w:rPr>
        <w:t xml:space="preserve">; </w:t>
      </w:r>
      <w:hyperlink r:id="rId45">
        <w:proofErr w:type="spellStart"/>
        <w:r>
          <w:rPr>
            <w:rFonts w:ascii="Lato" w:eastAsia="Lato" w:hAnsi="Lato" w:cs="Lato"/>
            <w:color w:val="1155CC"/>
            <w:highlight w:val="white"/>
            <w:u w:val="single"/>
          </w:rPr>
          <w:t>Limsakul</w:t>
        </w:r>
        <w:proofErr w:type="spellEnd"/>
        <w:r>
          <w:rPr>
            <w:rFonts w:ascii="Lato" w:eastAsia="Lato" w:hAnsi="Lato" w:cs="Lato"/>
            <w:color w:val="1155CC"/>
            <w:highlight w:val="white"/>
            <w:u w:val="single"/>
          </w:rPr>
          <w:t xml:space="preserve"> &amp; </w:t>
        </w:r>
        <w:proofErr w:type="spellStart"/>
        <w:r>
          <w:rPr>
            <w:rFonts w:ascii="Lato" w:eastAsia="Lato" w:hAnsi="Lato" w:cs="Lato"/>
            <w:color w:val="1155CC"/>
            <w:highlight w:val="white"/>
            <w:u w:val="single"/>
          </w:rPr>
          <w:t>Singhruck</w:t>
        </w:r>
        <w:proofErr w:type="spellEnd"/>
        <w:r>
          <w:rPr>
            <w:rFonts w:ascii="Lato" w:eastAsia="Lato" w:hAnsi="Lato" w:cs="Lato"/>
            <w:color w:val="1155CC"/>
            <w:highlight w:val="white"/>
            <w:u w:val="single"/>
          </w:rPr>
          <w:t>, 2016</w:t>
        </w:r>
      </w:hyperlink>
      <w:r>
        <w:rPr>
          <w:rFonts w:ascii="Lato" w:eastAsia="Lato" w:hAnsi="Lato" w:cs="Lato"/>
          <w:highlight w:val="white"/>
        </w:rPr>
        <w:t>).</w:t>
      </w:r>
    </w:p>
    <w:p w14:paraId="77273211" w14:textId="77777777" w:rsidR="00536392" w:rsidRDefault="00536392">
      <w:pPr>
        <w:jc w:val="both"/>
        <w:rPr>
          <w:rFonts w:ascii="Lato" w:eastAsia="Lato" w:hAnsi="Lato" w:cs="Lato"/>
          <w:highlight w:val="white"/>
        </w:rPr>
      </w:pPr>
    </w:p>
    <w:p w14:paraId="35B8A6B8" w14:textId="77777777" w:rsidR="00536392" w:rsidRDefault="00D94763">
      <w:pPr>
        <w:jc w:val="both"/>
        <w:rPr>
          <w:rFonts w:ascii="Lato" w:eastAsia="Lato" w:hAnsi="Lato" w:cs="Lato"/>
        </w:rPr>
      </w:pPr>
      <w:r>
        <w:rPr>
          <w:rFonts w:ascii="Lato" w:eastAsia="Lato" w:hAnsi="Lato" w:cs="Lato"/>
          <w:highlight w:val="white"/>
        </w:rPr>
        <w:t xml:space="preserve">Sea level rise is one significant effect of these climatic changes. </w:t>
      </w:r>
      <w:commentRangeStart w:id="32"/>
      <w:commentRangeStart w:id="33"/>
      <w:r>
        <w:rPr>
          <w:rFonts w:ascii="Lato" w:eastAsia="Lato" w:hAnsi="Lato" w:cs="Lato"/>
          <w:highlight w:val="white"/>
        </w:rPr>
        <w:t>The Gulf of Thailand has been rising a quarter of a centimetre every year</w:t>
      </w:r>
      <w:commentRangeEnd w:id="32"/>
      <w:r>
        <w:commentReference w:id="32"/>
      </w:r>
      <w:commentRangeEnd w:id="33"/>
      <w:r>
        <w:commentReference w:id="33"/>
      </w:r>
      <w:r>
        <w:rPr>
          <w:rFonts w:ascii="Lato" w:eastAsia="Lato" w:hAnsi="Lato" w:cs="Lato"/>
          <w:highlight w:val="white"/>
        </w:rPr>
        <w:t>. With the low elevation of coastal regions (which are an average of only a metre above sea level), (</w:t>
      </w:r>
      <w:hyperlink r:id="rId46">
        <w:r>
          <w:rPr>
            <w:rFonts w:ascii="Lato" w:eastAsia="Lato" w:hAnsi="Lato" w:cs="Lato"/>
            <w:color w:val="1155CC"/>
            <w:highlight w:val="white"/>
            <w:u w:val="single"/>
          </w:rPr>
          <w:t>Marks, 2011</w:t>
        </w:r>
      </w:hyperlink>
      <w:r>
        <w:rPr>
          <w:rFonts w:ascii="Lato" w:eastAsia="Lato" w:hAnsi="Lato" w:cs="Lato"/>
          <w:highlight w:val="white"/>
        </w:rPr>
        <w:t xml:space="preserve">) and land subsidence exacerbated by intensive groundwater use, </w:t>
      </w:r>
      <w:r>
        <w:rPr>
          <w:rFonts w:ascii="Lato" w:eastAsia="Lato" w:hAnsi="Lato" w:cs="Lato"/>
        </w:rPr>
        <w:t xml:space="preserve">Bangkok along with the rest of Central Thailand along the coast is likely to suffer prolonged flooding. The coastal floods that result from sea level rise will also result in </w:t>
      </w:r>
      <w:commentRangeStart w:id="34"/>
      <w:commentRangeStart w:id="35"/>
      <w:r>
        <w:rPr>
          <w:rFonts w:ascii="Lato" w:eastAsia="Lato" w:hAnsi="Lato" w:cs="Lato"/>
        </w:rPr>
        <w:t>higher salt levels in the soil (saline intrusion)</w:t>
      </w:r>
      <w:commentRangeEnd w:id="34"/>
      <w:r>
        <w:commentReference w:id="34"/>
      </w:r>
      <w:commentRangeEnd w:id="35"/>
      <w:r>
        <w:commentReference w:id="35"/>
      </w:r>
      <w:r>
        <w:rPr>
          <w:rFonts w:ascii="Lato" w:eastAsia="Lato" w:hAnsi="Lato" w:cs="Lato"/>
        </w:rPr>
        <w:t xml:space="preserve"> (</w:t>
      </w:r>
      <w:hyperlink r:id="rId47">
        <w:r>
          <w:rPr>
            <w:rFonts w:ascii="Lato" w:eastAsia="Lato" w:hAnsi="Lato" w:cs="Lato"/>
            <w:color w:val="1155CC"/>
            <w:u w:val="single"/>
          </w:rPr>
          <w:t>South East Asian -- Global Change System for Analysis, Research and Training, 2009</w:t>
        </w:r>
      </w:hyperlink>
      <w:r>
        <w:rPr>
          <w:rFonts w:ascii="Lato" w:eastAsia="Lato" w:hAnsi="Lato" w:cs="Lato"/>
        </w:rPr>
        <w:t>).</w:t>
      </w:r>
    </w:p>
    <w:p w14:paraId="07E0B418" w14:textId="77777777" w:rsidR="00536392" w:rsidRDefault="00536392">
      <w:pPr>
        <w:jc w:val="both"/>
        <w:rPr>
          <w:rFonts w:ascii="Lato" w:eastAsia="Lato" w:hAnsi="Lato" w:cs="Lato"/>
        </w:rPr>
      </w:pPr>
    </w:p>
    <w:p w14:paraId="5269A8A0" w14:textId="77777777" w:rsidR="00536392" w:rsidRDefault="00D94763">
      <w:pPr>
        <w:jc w:val="both"/>
        <w:rPr>
          <w:rFonts w:ascii="Lato" w:eastAsia="Lato" w:hAnsi="Lato" w:cs="Lato"/>
          <w:highlight w:val="white"/>
        </w:rPr>
      </w:pPr>
      <w:r>
        <w:rPr>
          <w:rFonts w:ascii="Lato" w:eastAsia="Lato" w:hAnsi="Lato" w:cs="Lato"/>
          <w:highlight w:val="white"/>
        </w:rPr>
        <w:t>Recall the example of the 2010 drought and 2011 flood in the introduction of this chapter (more details in Box 1). In the 2010 drought, the Mekong River water level was sufficiently low that villagers shared how they could sometimes walk across the river -- an event which ‘has never happened before’ (</w:t>
      </w:r>
      <w:proofErr w:type="spellStart"/>
      <w:r>
        <w:fldChar w:fldCharType="begin"/>
      </w:r>
      <w:r>
        <w:instrText xml:space="preserve"> HYPERLINK "http://edition.cnn.com/2010/WORLD/asiapcf/04/06/china.mekong.river.thailand.laos/index.html" \h </w:instrText>
      </w:r>
      <w:r>
        <w:fldChar w:fldCharType="separate"/>
      </w:r>
      <w:r>
        <w:rPr>
          <w:rFonts w:ascii="Lato" w:eastAsia="Lato" w:hAnsi="Lato" w:cs="Lato"/>
          <w:color w:val="1155CC"/>
          <w:highlight w:val="white"/>
          <w:u w:val="single"/>
        </w:rPr>
        <w:t>Leitsinger</w:t>
      </w:r>
      <w:proofErr w:type="spellEnd"/>
      <w:r>
        <w:rPr>
          <w:rFonts w:ascii="Lato" w:eastAsia="Lato" w:hAnsi="Lato" w:cs="Lato"/>
          <w:color w:val="1155CC"/>
          <w:highlight w:val="white"/>
          <w:u w:val="single"/>
        </w:rPr>
        <w:t>, 2010</w:t>
      </w:r>
      <w:r>
        <w:rPr>
          <w:rFonts w:ascii="Lato" w:eastAsia="Lato" w:hAnsi="Lato" w:cs="Lato"/>
          <w:color w:val="1155CC"/>
          <w:highlight w:val="white"/>
          <w:u w:val="single"/>
        </w:rPr>
        <w:fldChar w:fldCharType="end"/>
      </w:r>
      <w:r>
        <w:rPr>
          <w:rFonts w:ascii="Lato" w:eastAsia="Lato" w:hAnsi="Lato" w:cs="Lato"/>
          <w:highlight w:val="white"/>
        </w:rPr>
        <w:t>). The above weather patterns of the annual and interannual distribution of precipitation have become more unpredictable as a result of climate change, resulting in the increasing likelihood of rare events.</w:t>
      </w:r>
    </w:p>
    <w:p w14:paraId="3A76ECE6" w14:textId="77777777" w:rsidR="00536392" w:rsidRDefault="00536392">
      <w:pPr>
        <w:rPr>
          <w:rFonts w:ascii="Lato" w:eastAsia="Lato" w:hAnsi="Lato" w:cs="Lato"/>
        </w:rPr>
      </w:pP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36392" w14:paraId="2642EA48" w14:textId="77777777">
        <w:tc>
          <w:tcPr>
            <w:tcW w:w="9029" w:type="dxa"/>
            <w:shd w:val="clear" w:color="auto" w:fill="auto"/>
            <w:tcMar>
              <w:top w:w="100" w:type="dxa"/>
              <w:left w:w="100" w:type="dxa"/>
              <w:bottom w:w="100" w:type="dxa"/>
              <w:right w:w="100" w:type="dxa"/>
            </w:tcMar>
          </w:tcPr>
          <w:p w14:paraId="7F6B072C" w14:textId="77777777" w:rsidR="00536392" w:rsidRDefault="00D94763">
            <w:pPr>
              <w:rPr>
                <w:rFonts w:ascii="Lato" w:eastAsia="Lato" w:hAnsi="Lato" w:cs="Lato"/>
                <w:b/>
              </w:rPr>
            </w:pPr>
            <w:r>
              <w:rPr>
                <w:rFonts w:ascii="Lato" w:eastAsia="Lato" w:hAnsi="Lato" w:cs="Lato"/>
                <w:b/>
              </w:rPr>
              <w:t>Box 1: Case Study of the 2010 Droughts and 2011 Floods</w:t>
            </w:r>
          </w:p>
          <w:p w14:paraId="47FF1819" w14:textId="77777777" w:rsidR="00536392" w:rsidRDefault="00536392">
            <w:pPr>
              <w:rPr>
                <w:rFonts w:ascii="Lato" w:eastAsia="Lato" w:hAnsi="Lato" w:cs="Lato"/>
              </w:rPr>
            </w:pPr>
          </w:p>
          <w:p w14:paraId="204C4D54" w14:textId="77777777" w:rsidR="00536392" w:rsidRDefault="00D94763">
            <w:pPr>
              <w:jc w:val="both"/>
              <w:rPr>
                <w:rFonts w:ascii="Lato" w:eastAsia="Lato" w:hAnsi="Lato" w:cs="Lato"/>
                <w:color w:val="1C1D1E"/>
                <w:highlight w:val="white"/>
              </w:rPr>
            </w:pPr>
            <w:r>
              <w:rPr>
                <w:rFonts w:ascii="Lato" w:eastAsia="Lato" w:hAnsi="Lato" w:cs="Lato"/>
                <w:color w:val="1C1D1E"/>
                <w:highlight w:val="white"/>
              </w:rPr>
              <w:t>From 2009-2010, a particularly strong El Niño event led to record‐breaking high sea surface temperatures in the western Pacific (</w:t>
            </w:r>
            <w:hyperlink r:id="rId48">
              <w:r>
                <w:rPr>
                  <w:rFonts w:ascii="Lato" w:eastAsia="Lato" w:hAnsi="Lato" w:cs="Lato"/>
                  <w:color w:val="1155CC"/>
                  <w:highlight w:val="white"/>
                  <w:u w:val="single"/>
                </w:rPr>
                <w:t>Kim, W., 2011</w:t>
              </w:r>
            </w:hyperlink>
            <w:r>
              <w:rPr>
                <w:rFonts w:ascii="Lato" w:eastAsia="Lato" w:hAnsi="Lato" w:cs="Lato"/>
                <w:color w:val="1C1D1E"/>
                <w:highlight w:val="white"/>
              </w:rPr>
              <w:t xml:space="preserve">) and the worst droughts experienced in Thailand in 20 years </w:t>
            </w:r>
            <w:r>
              <w:rPr>
                <w:rFonts w:ascii="Lato" w:eastAsia="Lato" w:hAnsi="Lato" w:cs="Lato"/>
              </w:rPr>
              <w:t>(</w:t>
            </w:r>
            <w:proofErr w:type="spellStart"/>
            <w:r>
              <w:fldChar w:fldCharType="begin"/>
            </w:r>
            <w:r>
              <w:instrText xml:space="preserve"> HYPERLINK "https://www.ecologyandsociety.org/vol18/iss4/art27/" \h </w:instrText>
            </w:r>
            <w:r>
              <w:fldChar w:fldCharType="separate"/>
            </w:r>
            <w:r>
              <w:rPr>
                <w:rFonts w:ascii="Lato" w:eastAsia="Lato" w:hAnsi="Lato" w:cs="Lato"/>
                <w:color w:val="1155CC"/>
                <w:u w:val="single"/>
              </w:rPr>
              <w:t>Garbero</w:t>
            </w:r>
            <w:proofErr w:type="spellEnd"/>
            <w:r>
              <w:rPr>
                <w:rFonts w:ascii="Lato" w:eastAsia="Lato" w:hAnsi="Lato" w:cs="Lato"/>
                <w:color w:val="1155CC"/>
                <w:u w:val="single"/>
              </w:rPr>
              <w:t>, 2013</w:t>
            </w:r>
            <w:r>
              <w:rPr>
                <w:rFonts w:ascii="Lato" w:eastAsia="Lato" w:hAnsi="Lato" w:cs="Lato"/>
                <w:color w:val="1155CC"/>
                <w:u w:val="single"/>
              </w:rPr>
              <w:fldChar w:fldCharType="end"/>
            </w:r>
            <w:r>
              <w:rPr>
                <w:rFonts w:ascii="Lato" w:eastAsia="Lato" w:hAnsi="Lato" w:cs="Lato"/>
              </w:rPr>
              <w:t>)</w:t>
            </w:r>
            <w:r>
              <w:rPr>
                <w:rFonts w:ascii="Lato" w:eastAsia="Lato" w:hAnsi="Lato" w:cs="Lato"/>
                <w:color w:val="1C1D1E"/>
                <w:highlight w:val="white"/>
              </w:rPr>
              <w:t>. Precipitation was far below average</w:t>
            </w:r>
            <w:r>
              <w:rPr>
                <w:rFonts w:ascii="Lato" w:eastAsia="Lato" w:hAnsi="Lato" w:cs="Lato"/>
                <w:color w:val="1C1D1E"/>
              </w:rPr>
              <w:t xml:space="preserve"> (Figure 7) </w:t>
            </w:r>
            <w:r>
              <w:rPr>
                <w:rFonts w:ascii="Lato" w:eastAsia="Lato" w:hAnsi="Lato" w:cs="Lato"/>
                <w:color w:val="1C1D1E"/>
                <w:highlight w:val="white"/>
              </w:rPr>
              <w:t xml:space="preserve">and national drought warnings were issued from March to August. </w:t>
            </w:r>
          </w:p>
          <w:p w14:paraId="2A3F459E" w14:textId="77777777" w:rsidR="00536392" w:rsidRDefault="00536392">
            <w:pPr>
              <w:jc w:val="both"/>
              <w:rPr>
                <w:rFonts w:ascii="Lato" w:eastAsia="Lato" w:hAnsi="Lato" w:cs="Lato"/>
                <w:color w:val="1C1D1E"/>
                <w:highlight w:val="white"/>
              </w:rPr>
            </w:pPr>
          </w:p>
          <w:p w14:paraId="585E776B" w14:textId="77777777" w:rsidR="00536392" w:rsidRDefault="00D94763">
            <w:pPr>
              <w:jc w:val="both"/>
              <w:rPr>
                <w:rFonts w:ascii="Lato" w:eastAsia="Lato" w:hAnsi="Lato" w:cs="Lato"/>
                <w:sz w:val="24"/>
                <w:szCs w:val="24"/>
              </w:rPr>
            </w:pPr>
            <w:r>
              <w:rPr>
                <w:rFonts w:ascii="Lato" w:eastAsia="Lato" w:hAnsi="Lato" w:cs="Lato"/>
                <w:color w:val="1C1D1E"/>
                <w:highlight w:val="white"/>
              </w:rPr>
              <w:t>Yet as quickly as it began, the El Niño event rapidly decayed to a strong La Niña within a few months (</w:t>
            </w:r>
            <w:hyperlink r:id="rId49">
              <w:r>
                <w:rPr>
                  <w:rFonts w:ascii="Lato" w:eastAsia="Lato" w:hAnsi="Lato" w:cs="Lato"/>
                  <w:color w:val="1155CC"/>
                  <w:highlight w:val="white"/>
                  <w:u w:val="single"/>
                </w:rPr>
                <w:t>Kim, W., 2011</w:t>
              </w:r>
            </w:hyperlink>
            <w:r>
              <w:rPr>
                <w:rFonts w:ascii="Lato" w:eastAsia="Lato" w:hAnsi="Lato" w:cs="Lato"/>
                <w:color w:val="1C1D1E"/>
                <w:highlight w:val="white"/>
              </w:rPr>
              <w:t xml:space="preserve">). Coupled with </w:t>
            </w:r>
            <w:r>
              <w:rPr>
                <w:rFonts w:ascii="Lato" w:eastAsia="Lato" w:hAnsi="Lato" w:cs="Lato"/>
              </w:rPr>
              <w:t xml:space="preserve">a negative IOD event in August-October 2010 </w:t>
            </w:r>
            <w:hyperlink r:id="rId50">
              <w:r>
                <w:rPr>
                  <w:rFonts w:ascii="Lato" w:eastAsia="Lato" w:hAnsi="Lato" w:cs="Lato"/>
                  <w:color w:val="1155CC"/>
                  <w:u w:val="single"/>
                </w:rPr>
                <w:t>(Horii, T., 2013)</w:t>
              </w:r>
            </w:hyperlink>
            <w:r>
              <w:rPr>
                <w:rFonts w:ascii="Lato" w:eastAsia="Lato" w:hAnsi="Lato" w:cs="Lato"/>
                <w:color w:val="1C1D1E"/>
                <w:highlight w:val="white"/>
              </w:rPr>
              <w:t xml:space="preserve">, this </w:t>
            </w:r>
            <w:r>
              <w:rPr>
                <w:rFonts w:ascii="Lato" w:eastAsia="Lato" w:hAnsi="Lato" w:cs="Lato"/>
                <w:color w:val="1C1D1E"/>
                <w:highlight w:val="white"/>
              </w:rPr>
              <w:lastRenderedPageBreak/>
              <w:t xml:space="preserve">led to </w:t>
            </w:r>
            <w:r>
              <w:rPr>
                <w:rFonts w:ascii="Lato" w:eastAsia="Lato" w:hAnsi="Lato" w:cs="Lato"/>
              </w:rPr>
              <w:t>precipitation in 2011 hitting a record 35% above average, soaring far above even those of previous years (Figure 7), and leading to the 2011 Thailand Floods, a once in 50 year event (</w:t>
            </w:r>
            <w:hyperlink r:id="rId51">
              <w:r>
                <w:rPr>
                  <w:rFonts w:ascii="Lato" w:eastAsia="Lato" w:hAnsi="Lato" w:cs="Lato"/>
                  <w:color w:val="1155CC"/>
                  <w:u w:val="single"/>
                </w:rPr>
                <w:t>Gale &amp; Saunders, 2015</w:t>
              </w:r>
            </w:hyperlink>
            <w:r>
              <w:rPr>
                <w:rFonts w:ascii="Lato" w:eastAsia="Lato" w:hAnsi="Lato" w:cs="Lato"/>
              </w:rPr>
              <w:t xml:space="preserve">). </w:t>
            </w:r>
            <w:r>
              <w:rPr>
                <w:rFonts w:ascii="Lato" w:eastAsia="Lato" w:hAnsi="Lato" w:cs="Lato"/>
                <w:sz w:val="24"/>
                <w:szCs w:val="24"/>
              </w:rPr>
              <w:t xml:space="preserve"> </w:t>
            </w:r>
          </w:p>
          <w:p w14:paraId="3B18267A" w14:textId="77777777" w:rsidR="00536392" w:rsidRDefault="00536392">
            <w:pPr>
              <w:jc w:val="both"/>
              <w:rPr>
                <w:rFonts w:ascii="Lato" w:eastAsia="Lato" w:hAnsi="Lato" w:cs="Lato"/>
                <w:sz w:val="24"/>
                <w:szCs w:val="24"/>
              </w:rPr>
            </w:pPr>
          </w:p>
          <w:p w14:paraId="2888F1A9" w14:textId="77777777" w:rsidR="00536392" w:rsidRDefault="00D94763">
            <w:pPr>
              <w:jc w:val="both"/>
              <w:rPr>
                <w:rFonts w:ascii="Lato" w:eastAsia="Lato" w:hAnsi="Lato" w:cs="Lato"/>
              </w:rPr>
            </w:pPr>
            <w:proofErr w:type="spellStart"/>
            <w:r>
              <w:rPr>
                <w:rFonts w:ascii="Lato" w:eastAsia="Lato" w:hAnsi="Lato" w:cs="Lato"/>
              </w:rPr>
              <w:t>Analyzing</w:t>
            </w:r>
            <w:proofErr w:type="spellEnd"/>
            <w:r>
              <w:rPr>
                <w:rFonts w:ascii="Lato" w:eastAsia="Lato" w:hAnsi="Lato" w:cs="Lato"/>
              </w:rPr>
              <w:t xml:space="preserve"> historical precipitation data across a 61-year period from the Thai Meteorological Department as well as changes in sea surface pressures and wind patterns, researchers suggest that a confluence of conditions collectively resulted in the abnormal 2011 flooding event and intensified its after-effects. These conditions include (a) abnormally elevated rainfall during the pre-monsoon from March-April 2011, (b) an above-average rainfall during the summer monsoon season (May-October 2011), (c) the after-effects of four tropical storms that contributed to a third of excess rainfall in Northern Thailand, and (d) increases in sea levels within the Gulf of Thailand that reduced the effective drainage rate of the river, contributing to a prolonged flood period (</w:t>
            </w:r>
            <w:hyperlink r:id="rId52">
              <w:r>
                <w:rPr>
                  <w:rFonts w:ascii="Lato" w:eastAsia="Lato" w:hAnsi="Lato" w:cs="Lato"/>
                  <w:color w:val="1155CC"/>
                  <w:u w:val="single"/>
                </w:rPr>
                <w:t>Gale &amp; Saunders, 2015</w:t>
              </w:r>
            </w:hyperlink>
            <w:r>
              <w:rPr>
                <w:rFonts w:ascii="Lato" w:eastAsia="Lato" w:hAnsi="Lato" w:cs="Lato"/>
              </w:rPr>
              <w:t xml:space="preserve">; </w:t>
            </w:r>
            <w:hyperlink r:id="rId53">
              <w:proofErr w:type="spellStart"/>
              <w:r>
                <w:rPr>
                  <w:rFonts w:ascii="Lato" w:eastAsia="Lato" w:hAnsi="Lato" w:cs="Lato"/>
                  <w:color w:val="1155CC"/>
                  <w:u w:val="single"/>
                </w:rPr>
                <w:t>Promchote</w:t>
              </w:r>
              <w:proofErr w:type="spellEnd"/>
              <w:r>
                <w:rPr>
                  <w:rFonts w:ascii="Lato" w:eastAsia="Lato" w:hAnsi="Lato" w:cs="Lato"/>
                  <w:color w:val="1155CC"/>
                  <w:u w:val="single"/>
                </w:rPr>
                <w:t>, Simon Wang, &amp; Johnson, 2016</w:t>
              </w:r>
            </w:hyperlink>
            <w:r>
              <w:rPr>
                <w:rFonts w:ascii="Lato" w:eastAsia="Lato" w:hAnsi="Lato" w:cs="Lato"/>
              </w:rPr>
              <w:t>).</w:t>
            </w:r>
            <w:r>
              <w:rPr>
                <w:rFonts w:ascii="Lato" w:eastAsia="Lato" w:hAnsi="Lato" w:cs="Lato"/>
              </w:rPr>
              <w:tab/>
            </w:r>
            <w:r>
              <w:rPr>
                <w:rFonts w:ascii="Lato" w:eastAsia="Lato" w:hAnsi="Lato" w:cs="Lato"/>
              </w:rPr>
              <w:tab/>
              <w:t xml:space="preserve"> </w:t>
            </w:r>
            <w:r>
              <w:rPr>
                <w:rFonts w:ascii="Lato" w:eastAsia="Lato" w:hAnsi="Lato" w:cs="Lato"/>
              </w:rPr>
              <w:tab/>
              <w:t xml:space="preserve"> </w:t>
            </w:r>
            <w:r>
              <w:rPr>
                <w:rFonts w:ascii="Lato" w:eastAsia="Lato" w:hAnsi="Lato" w:cs="Lato"/>
              </w:rPr>
              <w:tab/>
              <w:t xml:space="preserve"> </w:t>
            </w:r>
            <w:r>
              <w:rPr>
                <w:rFonts w:ascii="Lato" w:eastAsia="Lato" w:hAnsi="Lato" w:cs="Lato"/>
              </w:rPr>
              <w:tab/>
            </w:r>
            <w:r>
              <w:rPr>
                <w:rFonts w:ascii="Lato" w:eastAsia="Lato" w:hAnsi="Lato" w:cs="Lato"/>
              </w:rPr>
              <w:tab/>
            </w:r>
          </w:p>
          <w:p w14:paraId="28ABA3FB" w14:textId="77777777" w:rsidR="00536392" w:rsidRDefault="00536392">
            <w:pPr>
              <w:jc w:val="both"/>
              <w:rPr>
                <w:rFonts w:ascii="Lato" w:eastAsia="Lato" w:hAnsi="Lato" w:cs="Lato"/>
              </w:rPr>
            </w:pPr>
          </w:p>
          <w:p w14:paraId="5BBEA7E1" w14:textId="77777777" w:rsidR="00536392" w:rsidRDefault="00D94763">
            <w:pPr>
              <w:jc w:val="both"/>
              <w:rPr>
                <w:rFonts w:ascii="Lato" w:eastAsia="Lato" w:hAnsi="Lato" w:cs="Lato"/>
              </w:rPr>
            </w:pPr>
            <w:r>
              <w:rPr>
                <w:rFonts w:ascii="Lato" w:eastAsia="Lato" w:hAnsi="Lato" w:cs="Lato"/>
              </w:rPr>
              <w:t xml:space="preserve">The 2011 floods </w:t>
            </w:r>
            <w:proofErr w:type="gramStart"/>
            <w:r>
              <w:rPr>
                <w:rFonts w:ascii="Lato" w:eastAsia="Lato" w:hAnsi="Lato" w:cs="Lato"/>
              </w:rPr>
              <w:t>was</w:t>
            </w:r>
            <w:proofErr w:type="gramEnd"/>
            <w:r>
              <w:rPr>
                <w:rFonts w:ascii="Lato" w:eastAsia="Lato" w:hAnsi="Lato" w:cs="Lato"/>
              </w:rPr>
              <w:t xml:space="preserve"> one of Thailand’s worst episodes of flooding in five decades in terms of losses. Floodwaters inundated large areas of the Central and Southern regions of the country, resulting in approximately 800 deaths and economic losses of US$30 billion on a national level (</w:t>
            </w:r>
            <w:hyperlink r:id="rId54">
              <w:r>
                <w:rPr>
                  <w:rFonts w:ascii="Lato" w:eastAsia="Lato" w:hAnsi="Lato" w:cs="Lato"/>
                  <w:color w:val="1155CC"/>
                  <w:u w:val="single"/>
                </w:rPr>
                <w:t>Gale &amp; Saunders, 2015</w:t>
              </w:r>
            </w:hyperlink>
            <w:r>
              <w:rPr>
                <w:rFonts w:ascii="Lato" w:eastAsia="Lato" w:hAnsi="Lato" w:cs="Lato"/>
              </w:rPr>
              <w:t xml:space="preserve">). The effects of the floods were also felt globally, as major manufacturing supply chains (most notably those of automotive industries) were disrupted (Marks, 2015). </w:t>
            </w:r>
          </w:p>
          <w:p w14:paraId="3C3B3875" w14:textId="77777777" w:rsidR="00536392" w:rsidRDefault="00536392">
            <w:pPr>
              <w:jc w:val="both"/>
              <w:rPr>
                <w:rFonts w:ascii="Lato" w:eastAsia="Lato" w:hAnsi="Lato" w:cs="Lato"/>
              </w:rPr>
            </w:pPr>
          </w:p>
          <w:p w14:paraId="46F1B28D" w14:textId="77777777" w:rsidR="00536392" w:rsidRDefault="00D94763">
            <w:pPr>
              <w:jc w:val="both"/>
              <w:rPr>
                <w:rFonts w:ascii="Lato" w:eastAsia="Lato" w:hAnsi="Lato" w:cs="Lato"/>
              </w:rPr>
            </w:pPr>
            <w:r>
              <w:rPr>
                <w:rFonts w:ascii="Lato" w:eastAsia="Lato" w:hAnsi="Lato" w:cs="Lato"/>
              </w:rPr>
              <w:t>Various scholars have attributed the causes of such events in the country to both natural or climatic changes, as well as to political and infrastructural inadequacies that have resulted in the inadequate management of water resources. We explore the multiple dimensions of the production of both floods and droughts in the next few sections.</w:t>
            </w:r>
          </w:p>
          <w:p w14:paraId="415BA117" w14:textId="77777777" w:rsidR="00536392" w:rsidRDefault="00536392">
            <w:pPr>
              <w:jc w:val="both"/>
              <w:rPr>
                <w:rFonts w:ascii="Lato" w:eastAsia="Lato" w:hAnsi="Lato" w:cs="Lato"/>
              </w:rPr>
            </w:pPr>
          </w:p>
          <w:p w14:paraId="733FCF56" w14:textId="77777777" w:rsidR="00536392" w:rsidRDefault="00D94763">
            <w:pPr>
              <w:jc w:val="center"/>
              <w:rPr>
                <w:rFonts w:ascii="Lato" w:eastAsia="Lato" w:hAnsi="Lato" w:cs="Lato"/>
                <w:color w:val="1C1D1E"/>
                <w:sz w:val="20"/>
                <w:szCs w:val="20"/>
              </w:rPr>
            </w:pPr>
            <w:r>
              <w:rPr>
                <w:rFonts w:ascii="Lato" w:eastAsia="Lato" w:hAnsi="Lato" w:cs="Lato"/>
                <w:noProof/>
                <w:color w:val="1C1D1E"/>
                <w:sz w:val="20"/>
                <w:szCs w:val="20"/>
              </w:rPr>
              <w:drawing>
                <wp:inline distT="114300" distB="114300" distL="114300" distR="114300" wp14:anchorId="65A404EE" wp14:editId="605E01E4">
                  <wp:extent cx="5094341" cy="2757488"/>
                  <wp:effectExtent l="25400" t="25400" r="25400" b="2540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094341" cy="2757488"/>
                          </a:xfrm>
                          <a:prstGeom prst="rect">
                            <a:avLst/>
                          </a:prstGeom>
                          <a:ln w="25400">
                            <a:solidFill>
                              <a:srgbClr val="000000"/>
                            </a:solidFill>
                            <a:prstDash val="solid"/>
                          </a:ln>
                        </pic:spPr>
                      </pic:pic>
                    </a:graphicData>
                  </a:graphic>
                </wp:inline>
              </w:drawing>
            </w:r>
          </w:p>
          <w:p w14:paraId="72020A3A" w14:textId="77777777" w:rsidR="00536392" w:rsidRDefault="00D94763">
            <w:pPr>
              <w:jc w:val="center"/>
              <w:rPr>
                <w:rFonts w:ascii="Lato" w:eastAsia="Lato" w:hAnsi="Lato" w:cs="Lato"/>
                <w:color w:val="1C1D1E"/>
                <w:sz w:val="20"/>
                <w:szCs w:val="20"/>
                <w:shd w:val="clear" w:color="auto" w:fill="FDFDFF"/>
              </w:rPr>
            </w:pPr>
            <w:r>
              <w:rPr>
                <w:rFonts w:ascii="Lato" w:eastAsia="Lato" w:hAnsi="Lato" w:cs="Lato"/>
                <w:b/>
                <w:color w:val="1C1D1E"/>
                <w:sz w:val="20"/>
                <w:szCs w:val="20"/>
                <w:shd w:val="clear" w:color="auto" w:fill="FDFDFF"/>
              </w:rPr>
              <w:t>Figure 7</w:t>
            </w:r>
            <w:r>
              <w:rPr>
                <w:rFonts w:ascii="Lato" w:eastAsia="Lato" w:hAnsi="Lato" w:cs="Lato"/>
                <w:color w:val="1C1D1E"/>
                <w:sz w:val="20"/>
                <w:szCs w:val="20"/>
                <w:shd w:val="clear" w:color="auto" w:fill="FDFDFF"/>
              </w:rPr>
              <w:t>: Monthly Cumulative Rainfall from 1950-2011</w:t>
            </w:r>
          </w:p>
          <w:p w14:paraId="534F5A2A" w14:textId="77777777" w:rsidR="00536392" w:rsidRDefault="00D94763">
            <w:pPr>
              <w:jc w:val="center"/>
              <w:rPr>
                <w:rFonts w:ascii="Lato" w:eastAsia="Lato" w:hAnsi="Lato" w:cs="Lato"/>
              </w:rPr>
            </w:pPr>
            <w:r>
              <w:rPr>
                <w:rFonts w:ascii="Lato" w:eastAsia="Lato" w:hAnsi="Lato" w:cs="Lato"/>
                <w:color w:val="1C1D1E"/>
                <w:sz w:val="20"/>
                <w:szCs w:val="20"/>
                <w:shd w:val="clear" w:color="auto" w:fill="FDFDFF"/>
              </w:rPr>
              <w:t xml:space="preserve">Source: </w:t>
            </w:r>
            <w:hyperlink r:id="rId56">
              <w:r>
                <w:rPr>
                  <w:rFonts w:ascii="Lato" w:eastAsia="Lato" w:hAnsi="Lato" w:cs="Lato"/>
                  <w:color w:val="1155CC"/>
                  <w:sz w:val="20"/>
                  <w:szCs w:val="20"/>
                  <w:u w:val="single"/>
                  <w:shd w:val="clear" w:color="auto" w:fill="FDFDFF"/>
                </w:rPr>
                <w:t>Institute of Water Resources Information and Agriculture</w:t>
              </w:r>
            </w:hyperlink>
          </w:p>
        </w:tc>
      </w:tr>
    </w:tbl>
    <w:p w14:paraId="70228AA5" w14:textId="77777777" w:rsidR="00536392" w:rsidRDefault="00536392"/>
    <w:p w14:paraId="782DC882" w14:textId="77777777" w:rsidR="00536392" w:rsidRDefault="00536392">
      <w:pPr>
        <w:pStyle w:val="Heading1"/>
        <w:contextualSpacing w:val="0"/>
      </w:pPr>
      <w:bookmarkStart w:id="36" w:name="_rl5vg1ydottm" w:colFirst="0" w:colLast="0"/>
      <w:bookmarkEnd w:id="36"/>
    </w:p>
    <w:p w14:paraId="0F722B13" w14:textId="77777777" w:rsidR="00536392" w:rsidRDefault="00536392">
      <w:pPr>
        <w:pStyle w:val="Heading1"/>
        <w:contextualSpacing w:val="0"/>
      </w:pPr>
      <w:bookmarkStart w:id="37" w:name="_d7jgcqeh9n97" w:colFirst="0" w:colLast="0"/>
      <w:bookmarkEnd w:id="37"/>
    </w:p>
    <w:p w14:paraId="29EB3785" w14:textId="77777777" w:rsidR="00536392" w:rsidRDefault="00D94763">
      <w:pPr>
        <w:pStyle w:val="Heading1"/>
        <w:contextualSpacing w:val="0"/>
      </w:pPr>
      <w:bookmarkStart w:id="38" w:name="_j1weov3uosc" w:colFirst="0" w:colLast="0"/>
      <w:bookmarkEnd w:id="38"/>
      <w:r>
        <w:t>3. The Geography of Floods and Droughts in Thailand</w:t>
      </w:r>
    </w:p>
    <w:p w14:paraId="3FBDA4F6" w14:textId="77777777" w:rsidR="00536392" w:rsidRDefault="00536392">
      <w:pPr>
        <w:rPr>
          <w:rFonts w:ascii="Lato" w:eastAsia="Lato" w:hAnsi="Lato" w:cs="Lato"/>
          <w:b/>
        </w:rPr>
      </w:pPr>
    </w:p>
    <w:p w14:paraId="696E3B52" w14:textId="77777777" w:rsidR="00536392" w:rsidRDefault="00D94763">
      <w:pPr>
        <w:jc w:val="both"/>
        <w:rPr>
          <w:rFonts w:ascii="Lato" w:eastAsia="Lato" w:hAnsi="Lato" w:cs="Lato"/>
        </w:rPr>
      </w:pPr>
      <w:r>
        <w:rPr>
          <w:rFonts w:ascii="Lato" w:eastAsia="Lato" w:hAnsi="Lato" w:cs="Lato"/>
        </w:rPr>
        <w:t xml:space="preserve">This section explores the geographical distribution of flood and drought </w:t>
      </w:r>
      <w:proofErr w:type="gramStart"/>
      <w:r>
        <w:rPr>
          <w:rFonts w:ascii="Lato" w:eastAsia="Lato" w:hAnsi="Lato" w:cs="Lato"/>
        </w:rPr>
        <w:t>events, and</w:t>
      </w:r>
      <w:proofErr w:type="gramEnd"/>
      <w:r>
        <w:rPr>
          <w:rFonts w:ascii="Lato" w:eastAsia="Lato" w:hAnsi="Lato" w:cs="Lato"/>
        </w:rPr>
        <w:t xml:space="preserve"> examines their implications on the lives of individuals potentially vulnerable to such hazards.</w:t>
      </w:r>
    </w:p>
    <w:p w14:paraId="44E69D58" w14:textId="77777777" w:rsidR="00536392" w:rsidRDefault="00536392">
      <w:pPr>
        <w:jc w:val="both"/>
        <w:rPr>
          <w:rFonts w:ascii="Lato" w:eastAsia="Lato" w:hAnsi="Lato" w:cs="Lato"/>
        </w:rPr>
      </w:pPr>
    </w:p>
    <w:p w14:paraId="5E2F09AA" w14:textId="77777777" w:rsidR="00536392" w:rsidRDefault="00D94763">
      <w:pPr>
        <w:pStyle w:val="Heading2"/>
      </w:pPr>
      <w:bookmarkStart w:id="39" w:name="_yq5es7a5hpaq" w:colFirst="0" w:colLast="0"/>
      <w:bookmarkEnd w:id="39"/>
      <w:r>
        <w:t>3.1. Spatial Distribution of Floods</w:t>
      </w:r>
    </w:p>
    <w:p w14:paraId="4D92B0A6" w14:textId="77777777" w:rsidR="00536392" w:rsidRDefault="00536392">
      <w:pPr>
        <w:rPr>
          <w:rFonts w:ascii="Lato" w:eastAsia="Lato" w:hAnsi="Lato" w:cs="Lato"/>
        </w:rPr>
      </w:pPr>
    </w:p>
    <w:p w14:paraId="0F8FADBE" w14:textId="77777777" w:rsidR="00536392" w:rsidRDefault="00D94763">
      <w:pPr>
        <w:jc w:val="both"/>
        <w:rPr>
          <w:rFonts w:ascii="Lato" w:eastAsia="Lato" w:hAnsi="Lato" w:cs="Lato"/>
        </w:rPr>
      </w:pPr>
      <w:r>
        <w:rPr>
          <w:rFonts w:ascii="Lato" w:eastAsia="Lato" w:hAnsi="Lato" w:cs="Lato"/>
        </w:rPr>
        <w:t xml:space="preserve">Rainfall patterns, elevation and local infrastructure significantly determine the location of flood events in Thailand. The densely populated lowland regions of Thailand, including the Bangkok Metropolitan Region, most notably contain the outlets of major river basins which drain water from the northern, higher-elevation regions of the country. Along coastal regions, tidal floods from the Gulf of Thailand and </w:t>
      </w:r>
      <w:proofErr w:type="spellStart"/>
      <w:r>
        <w:rPr>
          <w:rFonts w:ascii="Lato" w:eastAsia="Lato" w:hAnsi="Lato" w:cs="Lato"/>
        </w:rPr>
        <w:t>stormwater</w:t>
      </w:r>
      <w:proofErr w:type="spellEnd"/>
      <w:r>
        <w:rPr>
          <w:rFonts w:ascii="Lato" w:eastAsia="Lato" w:hAnsi="Lato" w:cs="Lato"/>
        </w:rPr>
        <w:t xml:space="preserve"> from local rainfall simultaneously contribute to the production of floodwaters.</w:t>
      </w:r>
    </w:p>
    <w:p w14:paraId="160918E9" w14:textId="77777777" w:rsidR="00536392" w:rsidRDefault="00536392">
      <w:pPr>
        <w:jc w:val="both"/>
        <w:rPr>
          <w:rFonts w:ascii="Lato" w:eastAsia="Lato" w:hAnsi="Lato" w:cs="Lato"/>
        </w:rPr>
      </w:pPr>
    </w:p>
    <w:p w14:paraId="760D4FAC" w14:textId="77777777" w:rsidR="00536392" w:rsidRDefault="00D94763">
      <w:pPr>
        <w:jc w:val="both"/>
        <w:rPr>
          <w:rFonts w:ascii="Lato" w:eastAsia="Lato" w:hAnsi="Lato" w:cs="Lato"/>
        </w:rPr>
      </w:pPr>
      <w:r>
        <w:rPr>
          <w:rFonts w:ascii="Lato" w:eastAsia="Lato" w:hAnsi="Lato" w:cs="Lato"/>
        </w:rPr>
        <w:t xml:space="preserve">Examining the Chao Phraya River Basin in detail reveals the vulnerability of the capital and primate city of Bangkok: the city sits not only at the confluence of multiple streams originating from the highland regions of Northern </w:t>
      </w:r>
      <w:proofErr w:type="gramStart"/>
      <w:r>
        <w:rPr>
          <w:rFonts w:ascii="Lato" w:eastAsia="Lato" w:hAnsi="Lato" w:cs="Lato"/>
        </w:rPr>
        <w:t>Thailand, but</w:t>
      </w:r>
      <w:proofErr w:type="gramEnd"/>
      <w:r>
        <w:rPr>
          <w:rFonts w:ascii="Lato" w:eastAsia="Lato" w:hAnsi="Lato" w:cs="Lato"/>
        </w:rPr>
        <w:t xml:space="preserve"> is also located along the coast where tidal floods from the Gulf of Thailand may prevent basin drainage. Most of the city is located in the floodplains slightly above mean sea level on both banks of the river (Figure 8) (</w:t>
      </w:r>
      <w:proofErr w:type="spellStart"/>
      <w:r>
        <w:fldChar w:fldCharType="begin"/>
      </w:r>
      <w:r>
        <w:instrText xml:space="preserve"> HYPERLINK "https://link.springer.com/article/10.1007%2Fs11069-014-1176-6" \h </w:instrText>
      </w:r>
      <w:r>
        <w:fldChar w:fldCharType="separate"/>
      </w:r>
      <w:r>
        <w:rPr>
          <w:rFonts w:ascii="Lato" w:eastAsia="Lato" w:hAnsi="Lato" w:cs="Lato"/>
          <w:color w:val="1155CC"/>
          <w:u w:val="single"/>
        </w:rPr>
        <w:t>Klongvessa</w:t>
      </w:r>
      <w:proofErr w:type="spellEnd"/>
      <w:r>
        <w:rPr>
          <w:rFonts w:ascii="Lato" w:eastAsia="Lato" w:hAnsi="Lato" w:cs="Lato"/>
          <w:color w:val="1155CC"/>
          <w:u w:val="single"/>
        </w:rPr>
        <w:t xml:space="preserve"> &amp; </w:t>
      </w:r>
      <w:proofErr w:type="spellStart"/>
      <w:r>
        <w:rPr>
          <w:rFonts w:ascii="Lato" w:eastAsia="Lato" w:hAnsi="Lato" w:cs="Lato"/>
          <w:color w:val="1155CC"/>
          <w:u w:val="single"/>
        </w:rPr>
        <w:t>Chotpantarat</w:t>
      </w:r>
      <w:proofErr w:type="spellEnd"/>
      <w:r>
        <w:rPr>
          <w:rFonts w:ascii="Lato" w:eastAsia="Lato" w:hAnsi="Lato" w:cs="Lato"/>
          <w:color w:val="1155CC"/>
          <w:u w:val="single"/>
        </w:rPr>
        <w:t>, 2014</w:t>
      </w:r>
      <w:r>
        <w:rPr>
          <w:rFonts w:ascii="Lato" w:eastAsia="Lato" w:hAnsi="Lato" w:cs="Lato"/>
          <w:color w:val="1155CC"/>
          <w:u w:val="single"/>
        </w:rPr>
        <w:fldChar w:fldCharType="end"/>
      </w:r>
      <w:r>
        <w:rPr>
          <w:rFonts w:ascii="Lato" w:eastAsia="Lato" w:hAnsi="Lato" w:cs="Lato"/>
        </w:rPr>
        <w:t xml:space="preserve">; </w:t>
      </w:r>
      <w:hyperlink r:id="rId57">
        <w:proofErr w:type="spellStart"/>
        <w:r>
          <w:rPr>
            <w:rFonts w:ascii="Lato" w:eastAsia="Lato" w:hAnsi="Lato" w:cs="Lato"/>
            <w:color w:val="1155CC"/>
            <w:u w:val="single"/>
          </w:rPr>
          <w:t>Sayama</w:t>
        </w:r>
        <w:proofErr w:type="spellEnd"/>
        <w:r>
          <w:rPr>
            <w:rFonts w:ascii="Lato" w:eastAsia="Lato" w:hAnsi="Lato" w:cs="Lato"/>
            <w:color w:val="1155CC"/>
            <w:u w:val="single"/>
          </w:rPr>
          <w:t xml:space="preserve"> et al., 2017</w:t>
        </w:r>
      </w:hyperlink>
      <w:r>
        <w:rPr>
          <w:rFonts w:ascii="Lato" w:eastAsia="Lato" w:hAnsi="Lato" w:cs="Lato"/>
        </w:rPr>
        <w:t xml:space="preserve">). Simulations based on rainfall data, topography and satellite imagery reveal that flooding in the Chao Phraya River Basin is predicted to occur most severely within Bangkok and lower Nakhon </w:t>
      </w:r>
      <w:proofErr w:type="spellStart"/>
      <w:r>
        <w:rPr>
          <w:rFonts w:ascii="Lato" w:eastAsia="Lato" w:hAnsi="Lato" w:cs="Lato"/>
        </w:rPr>
        <w:t>Sawan</w:t>
      </w:r>
      <w:proofErr w:type="spellEnd"/>
      <w:r>
        <w:rPr>
          <w:rFonts w:ascii="Lato" w:eastAsia="Lato" w:hAnsi="Lato" w:cs="Lato"/>
        </w:rPr>
        <w:t xml:space="preserve"> -- regions with the greatest flood depths (Figures 8 and 9) (</w:t>
      </w:r>
      <w:proofErr w:type="spellStart"/>
      <w:r>
        <w:fldChar w:fldCharType="begin"/>
      </w:r>
      <w:r>
        <w:instrText xml:space="preserve"> HYPERLINK "https://onlinelibrary.wiley.com/doi/abs/10.1111/jfr3.12147" \h </w:instrText>
      </w:r>
      <w:r>
        <w:fldChar w:fldCharType="separate"/>
      </w:r>
      <w:r>
        <w:rPr>
          <w:rFonts w:ascii="Lato" w:eastAsia="Lato" w:hAnsi="Lato" w:cs="Lato"/>
          <w:color w:val="1155CC"/>
          <w:u w:val="single"/>
        </w:rPr>
        <w:t>Sayama</w:t>
      </w:r>
      <w:proofErr w:type="spellEnd"/>
      <w:r>
        <w:rPr>
          <w:rFonts w:ascii="Lato" w:eastAsia="Lato" w:hAnsi="Lato" w:cs="Lato"/>
          <w:color w:val="1155CC"/>
          <w:u w:val="single"/>
        </w:rPr>
        <w:t xml:space="preserve"> et al., 2017</w:t>
      </w:r>
      <w:r>
        <w:rPr>
          <w:rFonts w:ascii="Lato" w:eastAsia="Lato" w:hAnsi="Lato" w:cs="Lato"/>
          <w:color w:val="1155CC"/>
          <w:u w:val="single"/>
        </w:rPr>
        <w:fldChar w:fldCharType="end"/>
      </w:r>
      <w:r>
        <w:rPr>
          <w:rFonts w:ascii="Lato" w:eastAsia="Lato" w:hAnsi="Lato" w:cs="Lato"/>
        </w:rPr>
        <w:t xml:space="preserve">).                                                            </w:t>
      </w:r>
      <w:r>
        <w:rPr>
          <w:rFonts w:ascii="Lato" w:eastAsia="Lato" w:hAnsi="Lato" w:cs="Lato"/>
        </w:rPr>
        <w:tab/>
      </w:r>
      <w:r>
        <w:rPr>
          <w:rFonts w:ascii="Lato" w:eastAsia="Lato" w:hAnsi="Lato" w:cs="Lato"/>
        </w:rPr>
        <w:tab/>
      </w:r>
    </w:p>
    <w:p w14:paraId="77B6800D" w14:textId="77777777" w:rsidR="00536392" w:rsidRDefault="00D94763">
      <w:pPr>
        <w:jc w:val="center"/>
        <w:rPr>
          <w:rFonts w:ascii="Lato" w:eastAsia="Lato" w:hAnsi="Lato" w:cs="Lato"/>
        </w:rPr>
      </w:pPr>
      <w:r>
        <w:rPr>
          <w:rFonts w:ascii="Lato" w:eastAsia="Lato" w:hAnsi="Lato" w:cs="Lato"/>
          <w:noProof/>
        </w:rPr>
        <w:drawing>
          <wp:inline distT="114300" distB="114300" distL="114300" distR="114300" wp14:anchorId="117B6318" wp14:editId="45954C56">
            <wp:extent cx="3425575" cy="3490913"/>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425575" cy="3490913"/>
                    </a:xfrm>
                    <a:prstGeom prst="rect">
                      <a:avLst/>
                    </a:prstGeom>
                    <a:ln/>
                  </pic:spPr>
                </pic:pic>
              </a:graphicData>
            </a:graphic>
          </wp:inline>
        </w:drawing>
      </w:r>
    </w:p>
    <w:p w14:paraId="2F5B7B9E" w14:textId="77777777" w:rsidR="00536392" w:rsidRDefault="00D94763">
      <w:pPr>
        <w:jc w:val="center"/>
        <w:rPr>
          <w:rFonts w:ascii="Lato" w:eastAsia="Lato" w:hAnsi="Lato" w:cs="Lato"/>
          <w:sz w:val="20"/>
          <w:szCs w:val="20"/>
        </w:rPr>
      </w:pPr>
      <w:r>
        <w:rPr>
          <w:rFonts w:ascii="Lato" w:eastAsia="Lato" w:hAnsi="Lato" w:cs="Lato"/>
          <w:b/>
          <w:sz w:val="20"/>
          <w:szCs w:val="20"/>
        </w:rPr>
        <w:t>Figure 8</w:t>
      </w:r>
      <w:r>
        <w:rPr>
          <w:rFonts w:ascii="Lato" w:eastAsia="Lato" w:hAnsi="Lato" w:cs="Lato"/>
          <w:sz w:val="20"/>
          <w:szCs w:val="20"/>
        </w:rPr>
        <w:t>: Map of the Chao Phraya River Basin (</w:t>
      </w:r>
      <w:proofErr w:type="spellStart"/>
      <w:r>
        <w:rPr>
          <w:rFonts w:ascii="Lato" w:eastAsia="Lato" w:hAnsi="Lato" w:cs="Lato"/>
          <w:sz w:val="20"/>
          <w:szCs w:val="20"/>
        </w:rPr>
        <w:t>Sayama</w:t>
      </w:r>
      <w:proofErr w:type="spellEnd"/>
      <w:r>
        <w:rPr>
          <w:rFonts w:ascii="Lato" w:eastAsia="Lato" w:hAnsi="Lato" w:cs="Lato"/>
          <w:sz w:val="20"/>
          <w:szCs w:val="20"/>
        </w:rPr>
        <w:t xml:space="preserve"> et al., 2017)</w:t>
      </w:r>
    </w:p>
    <w:p w14:paraId="63A230D7" w14:textId="77777777" w:rsidR="00536392" w:rsidRDefault="00D94763">
      <w:pPr>
        <w:jc w:val="center"/>
        <w:rPr>
          <w:rFonts w:ascii="Lato" w:eastAsia="Lato" w:hAnsi="Lato" w:cs="Lato"/>
          <w:b/>
        </w:rPr>
      </w:pPr>
      <w:r>
        <w:rPr>
          <w:rFonts w:ascii="Lato" w:eastAsia="Lato" w:hAnsi="Lato" w:cs="Lato"/>
          <w:b/>
          <w:noProof/>
        </w:rPr>
        <w:lastRenderedPageBreak/>
        <w:drawing>
          <wp:inline distT="114300" distB="114300" distL="114300" distR="114300" wp14:anchorId="0B9E5710" wp14:editId="547EAFCB">
            <wp:extent cx="4586288" cy="286452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4586288" cy="2864525"/>
                    </a:xfrm>
                    <a:prstGeom prst="rect">
                      <a:avLst/>
                    </a:prstGeom>
                    <a:ln/>
                  </pic:spPr>
                </pic:pic>
              </a:graphicData>
            </a:graphic>
          </wp:inline>
        </w:drawing>
      </w:r>
    </w:p>
    <w:p w14:paraId="60389D24" w14:textId="77777777" w:rsidR="00536392" w:rsidRDefault="00D94763">
      <w:pPr>
        <w:jc w:val="center"/>
        <w:rPr>
          <w:rFonts w:ascii="Lato" w:eastAsia="Lato" w:hAnsi="Lato" w:cs="Lato"/>
          <w:sz w:val="20"/>
          <w:szCs w:val="20"/>
        </w:rPr>
      </w:pPr>
      <w:r>
        <w:rPr>
          <w:rFonts w:ascii="Lato" w:eastAsia="Lato" w:hAnsi="Lato" w:cs="Lato"/>
          <w:b/>
          <w:sz w:val="20"/>
          <w:szCs w:val="20"/>
        </w:rPr>
        <w:t>Figure 9</w:t>
      </w:r>
      <w:r>
        <w:rPr>
          <w:rFonts w:ascii="Lato" w:eastAsia="Lato" w:hAnsi="Lato" w:cs="Lato"/>
          <w:sz w:val="20"/>
          <w:szCs w:val="20"/>
        </w:rPr>
        <w:t>: Flood Depth Simulation in the Chao Phraya River Basin based on rainfall data and predictions, river basin characteristics (which include evapotranspiration, dam outflow and storage volume, tidal effect, river cross section), and elevation (</w:t>
      </w:r>
      <w:proofErr w:type="spellStart"/>
      <w:r>
        <w:fldChar w:fldCharType="begin"/>
      </w:r>
      <w:r>
        <w:instrText xml:space="preserve"> HYPERLINK "https://onlinelibrary.wiley.com/doi/abs/10.1111/jfr3.12147" \h </w:instrText>
      </w:r>
      <w:r>
        <w:fldChar w:fldCharType="separate"/>
      </w:r>
      <w:r>
        <w:rPr>
          <w:rFonts w:ascii="Lato" w:eastAsia="Lato" w:hAnsi="Lato" w:cs="Lato"/>
          <w:color w:val="1155CC"/>
          <w:sz w:val="20"/>
          <w:szCs w:val="20"/>
          <w:u w:val="single"/>
        </w:rPr>
        <w:t>Sayama</w:t>
      </w:r>
      <w:proofErr w:type="spellEnd"/>
      <w:r>
        <w:rPr>
          <w:rFonts w:ascii="Lato" w:eastAsia="Lato" w:hAnsi="Lato" w:cs="Lato"/>
          <w:color w:val="1155CC"/>
          <w:sz w:val="20"/>
          <w:szCs w:val="20"/>
          <w:u w:val="single"/>
        </w:rPr>
        <w:t xml:space="preserve"> et al., 2017</w:t>
      </w:r>
      <w:r>
        <w:rPr>
          <w:rFonts w:ascii="Lato" w:eastAsia="Lato" w:hAnsi="Lato" w:cs="Lato"/>
          <w:color w:val="1155CC"/>
          <w:sz w:val="20"/>
          <w:szCs w:val="20"/>
          <w:u w:val="single"/>
        </w:rPr>
        <w:fldChar w:fldCharType="end"/>
      </w:r>
      <w:r>
        <w:rPr>
          <w:rFonts w:ascii="Lato" w:eastAsia="Lato" w:hAnsi="Lato" w:cs="Lato"/>
          <w:sz w:val="20"/>
          <w:szCs w:val="20"/>
        </w:rPr>
        <w:t>)</w:t>
      </w:r>
    </w:p>
    <w:p w14:paraId="76F163A3" w14:textId="77777777" w:rsidR="00536392" w:rsidRDefault="00536392">
      <w:pPr>
        <w:rPr>
          <w:rFonts w:ascii="Lato" w:eastAsia="Lato" w:hAnsi="Lato" w:cs="Lato"/>
          <w:sz w:val="24"/>
          <w:szCs w:val="24"/>
        </w:rPr>
      </w:pPr>
    </w:p>
    <w:p w14:paraId="25886432" w14:textId="77777777" w:rsidR="00536392" w:rsidRDefault="00D94763">
      <w:pPr>
        <w:jc w:val="both"/>
        <w:rPr>
          <w:rFonts w:ascii="Lato" w:eastAsia="Lato" w:hAnsi="Lato" w:cs="Lato"/>
          <w:sz w:val="24"/>
          <w:szCs w:val="24"/>
        </w:rPr>
      </w:pPr>
      <w:r>
        <w:rPr>
          <w:rFonts w:ascii="Lato" w:eastAsia="Lato" w:hAnsi="Lato" w:cs="Lato"/>
        </w:rPr>
        <w:t>Furthermore, flood depths could also be potentially increased by land uses which further exacerbate land subsidence. Owing to historic groundwater extraction and pumping, land subsidence has been most prominent in the regions within and immediately surrounding Bangkok. T</w:t>
      </w:r>
      <w:commentRangeStart w:id="40"/>
      <w:commentRangeStart w:id="41"/>
      <w:r>
        <w:rPr>
          <w:rFonts w:ascii="Lato" w:eastAsia="Lato" w:hAnsi="Lato" w:cs="Lato"/>
        </w:rPr>
        <w:t>he rate of subsidence in the capital, however, has consistently decreased (from 1 to 2 cm/year from 1978-2007</w:t>
      </w:r>
      <w:commentRangeEnd w:id="40"/>
      <w:r>
        <w:commentReference w:id="40"/>
      </w:r>
      <w:commentRangeEnd w:id="41"/>
      <w:r>
        <w:commentReference w:id="41"/>
      </w:r>
      <w:r>
        <w:rPr>
          <w:rFonts w:ascii="Lato" w:eastAsia="Lato" w:hAnsi="Lato" w:cs="Lato"/>
        </w:rPr>
        <w:t xml:space="preserve"> to approximately 0.97cm/year currently) due to government efforts to curb groundwater extraction (</w:t>
      </w:r>
      <w:hyperlink r:id="rId60">
        <w:r>
          <w:rPr>
            <w:rFonts w:ascii="Lato" w:eastAsia="Lato" w:hAnsi="Lato" w:cs="Lato"/>
            <w:color w:val="1155CC"/>
            <w:u w:val="single"/>
          </w:rPr>
          <w:t>Poonam et al., 2010</w:t>
        </w:r>
      </w:hyperlink>
      <w:r>
        <w:rPr>
          <w:rFonts w:ascii="Lato" w:eastAsia="Lato" w:hAnsi="Lato" w:cs="Lato"/>
        </w:rPr>
        <w:t>). The average rate of land subsidence is further predicted to decrease by 10% per year assuming the continuity of efforts. (</w:t>
      </w:r>
      <w:hyperlink r:id="rId61">
        <w:r>
          <w:rPr>
            <w:rFonts w:ascii="Lato" w:eastAsia="Lato" w:hAnsi="Lato" w:cs="Lato"/>
            <w:color w:val="1155CC"/>
            <w:u w:val="single"/>
          </w:rPr>
          <w:t>Poonam et al., 2010</w:t>
        </w:r>
      </w:hyperlink>
      <w:r>
        <w:rPr>
          <w:rFonts w:ascii="Lato" w:eastAsia="Lato" w:hAnsi="Lato" w:cs="Lato"/>
        </w:rPr>
        <w:t>). Despite such interventions, subsidence is still expected to occur, with increasingly greater proportions of the Bangkok Metropolitan Region found at lower elevations by 2050 (</w:t>
      </w:r>
      <w:hyperlink r:id="rId62">
        <w:r>
          <w:rPr>
            <w:rFonts w:ascii="Lato" w:eastAsia="Lato" w:hAnsi="Lato" w:cs="Lato"/>
            <w:color w:val="1155CC"/>
            <w:u w:val="single"/>
          </w:rPr>
          <w:t>Poonam et al., 2010</w:t>
        </w:r>
      </w:hyperlink>
      <w:r>
        <w:rPr>
          <w:rFonts w:ascii="Lato" w:eastAsia="Lato" w:hAnsi="Lato" w:cs="Lato"/>
        </w:rPr>
        <w:t xml:space="preserve">). The predicted inundation area within Bangkok and </w:t>
      </w:r>
      <w:proofErr w:type="spellStart"/>
      <w:r>
        <w:rPr>
          <w:rFonts w:ascii="Lato" w:eastAsia="Lato" w:hAnsi="Lato" w:cs="Lato"/>
        </w:rPr>
        <w:t>neighboring</w:t>
      </w:r>
      <w:proofErr w:type="spellEnd"/>
      <w:r>
        <w:rPr>
          <w:rFonts w:ascii="Lato" w:eastAsia="Lato" w:hAnsi="Lato" w:cs="Lato"/>
        </w:rPr>
        <w:t xml:space="preserve"> </w:t>
      </w:r>
      <w:proofErr w:type="spellStart"/>
      <w:r>
        <w:rPr>
          <w:rFonts w:ascii="Lato" w:eastAsia="Lato" w:hAnsi="Lato" w:cs="Lato"/>
        </w:rPr>
        <w:t>Samut</w:t>
      </w:r>
      <w:proofErr w:type="spellEnd"/>
      <w:r>
        <w:rPr>
          <w:rFonts w:ascii="Lato" w:eastAsia="Lato" w:hAnsi="Lato" w:cs="Lato"/>
        </w:rPr>
        <w:t xml:space="preserve"> </w:t>
      </w:r>
      <w:proofErr w:type="spellStart"/>
      <w:r>
        <w:rPr>
          <w:rFonts w:ascii="Lato" w:eastAsia="Lato" w:hAnsi="Lato" w:cs="Lato"/>
        </w:rPr>
        <w:t>Prakarn</w:t>
      </w:r>
      <w:proofErr w:type="spellEnd"/>
      <w:r>
        <w:rPr>
          <w:rFonts w:ascii="Lato" w:eastAsia="Lato" w:hAnsi="Lato" w:cs="Lato"/>
        </w:rPr>
        <w:t xml:space="preserve"> during a 1-in-30 year flood, for instance, is expected to increase from 550 km</w:t>
      </w:r>
      <w:r>
        <w:rPr>
          <w:rFonts w:ascii="Lato" w:eastAsia="Lato" w:hAnsi="Lato" w:cs="Lato"/>
          <w:vertAlign w:val="superscript"/>
        </w:rPr>
        <w:t>2</w:t>
      </w:r>
      <w:r>
        <w:rPr>
          <w:rFonts w:ascii="Lato" w:eastAsia="Lato" w:hAnsi="Lato" w:cs="Lato"/>
        </w:rPr>
        <w:t xml:space="preserve"> (2008) to 734 km</w:t>
      </w:r>
      <w:r>
        <w:rPr>
          <w:rFonts w:ascii="Lato" w:eastAsia="Lato" w:hAnsi="Lato" w:cs="Lato"/>
          <w:vertAlign w:val="superscript"/>
        </w:rPr>
        <w:t>2</w:t>
      </w:r>
      <w:r>
        <w:rPr>
          <w:rFonts w:ascii="Lato" w:eastAsia="Lato" w:hAnsi="Lato" w:cs="Lato"/>
        </w:rPr>
        <w:t xml:space="preserve"> in 2050 (</w:t>
      </w:r>
      <w:hyperlink r:id="rId63">
        <w:r>
          <w:rPr>
            <w:rFonts w:ascii="Lato" w:eastAsia="Lato" w:hAnsi="Lato" w:cs="Lato"/>
            <w:color w:val="1155CC"/>
            <w:u w:val="single"/>
          </w:rPr>
          <w:t>Poonam et al., 2010</w:t>
        </w:r>
      </w:hyperlink>
      <w:r>
        <w:rPr>
          <w:rFonts w:ascii="Lato" w:eastAsia="Lato" w:hAnsi="Lato" w:cs="Lato"/>
        </w:rPr>
        <w:t xml:space="preserve">). </w:t>
      </w:r>
    </w:p>
    <w:p w14:paraId="7C788EED" w14:textId="77777777" w:rsidR="00536392" w:rsidRDefault="00536392">
      <w:pPr>
        <w:rPr>
          <w:rFonts w:ascii="Lato" w:eastAsia="Lato" w:hAnsi="Lato" w:cs="Lato"/>
          <w:sz w:val="24"/>
          <w:szCs w:val="24"/>
        </w:rPr>
      </w:pPr>
    </w:p>
    <w:p w14:paraId="38102637" w14:textId="77777777" w:rsidR="00536392" w:rsidRDefault="00D94763">
      <w:pPr>
        <w:jc w:val="both"/>
        <w:rPr>
          <w:rFonts w:ascii="Lato" w:eastAsia="Lato" w:hAnsi="Lato" w:cs="Lato"/>
        </w:rPr>
      </w:pPr>
      <w:r>
        <w:rPr>
          <w:rFonts w:ascii="Lato" w:eastAsia="Lato" w:hAnsi="Lato" w:cs="Lato"/>
        </w:rPr>
        <w:t>A particular region of interest that has experienced the most severe flood events is the province of Chachoengsao to east of Bangkok. The province is host to the largest land area of inland shrimp farms in Thailand, with more than 8000 shrimp farms and 29,157 shrimp ponds (</w:t>
      </w:r>
      <w:proofErr w:type="spellStart"/>
      <w:r>
        <w:fldChar w:fldCharType="begin"/>
      </w:r>
      <w:r>
        <w:instrText xml:space="preserve"> HYPERLINK "https://onlinelibrary.wiley.com/doi/pdf/10.1111/jfr3.12259" \h </w:instrText>
      </w:r>
      <w:r>
        <w:fldChar w:fldCharType="separate"/>
      </w:r>
      <w:r>
        <w:rPr>
          <w:rFonts w:ascii="Lato" w:eastAsia="Lato" w:hAnsi="Lato" w:cs="Lato"/>
          <w:color w:val="1155CC"/>
          <w:u w:val="single"/>
        </w:rPr>
        <w:t>Seekao</w:t>
      </w:r>
      <w:proofErr w:type="spellEnd"/>
      <w:r>
        <w:rPr>
          <w:rFonts w:ascii="Lato" w:eastAsia="Lato" w:hAnsi="Lato" w:cs="Lato"/>
          <w:color w:val="1155CC"/>
          <w:u w:val="single"/>
        </w:rPr>
        <w:t xml:space="preserve"> &amp; </w:t>
      </w:r>
      <w:proofErr w:type="spellStart"/>
      <w:r>
        <w:rPr>
          <w:rFonts w:ascii="Lato" w:eastAsia="Lato" w:hAnsi="Lato" w:cs="Lato"/>
          <w:color w:val="1155CC"/>
          <w:u w:val="single"/>
        </w:rPr>
        <w:t>Pharino</w:t>
      </w:r>
      <w:proofErr w:type="spellEnd"/>
      <w:r>
        <w:rPr>
          <w:rFonts w:ascii="Lato" w:eastAsia="Lato" w:hAnsi="Lato" w:cs="Lato"/>
          <w:color w:val="1155CC"/>
          <w:u w:val="single"/>
        </w:rPr>
        <w:t>, 2016</w:t>
      </w:r>
      <w:r>
        <w:rPr>
          <w:rFonts w:ascii="Lato" w:eastAsia="Lato" w:hAnsi="Lato" w:cs="Lato"/>
          <w:color w:val="1155CC"/>
          <w:u w:val="single"/>
        </w:rPr>
        <w:fldChar w:fldCharType="end"/>
      </w:r>
      <w:r>
        <w:rPr>
          <w:rFonts w:ascii="Lato" w:eastAsia="Lato" w:hAnsi="Lato" w:cs="Lato"/>
        </w:rPr>
        <w:t xml:space="preserve">). However, shrimp farms in the province have been vulnerable to frequent flooding: Chachoengsao sits in the low-elevation </w:t>
      </w:r>
      <w:proofErr w:type="spellStart"/>
      <w:r>
        <w:rPr>
          <w:rFonts w:ascii="Lato" w:eastAsia="Lato" w:hAnsi="Lato" w:cs="Lato"/>
        </w:rPr>
        <w:t>Bangpakong</w:t>
      </w:r>
      <w:proofErr w:type="spellEnd"/>
      <w:r>
        <w:rPr>
          <w:rFonts w:ascii="Lato" w:eastAsia="Lato" w:hAnsi="Lato" w:cs="Lato"/>
        </w:rPr>
        <w:t xml:space="preserve"> River Sub-Basin and is located downstream of the confluence of </w:t>
      </w:r>
      <w:proofErr w:type="spellStart"/>
      <w:r>
        <w:rPr>
          <w:rFonts w:ascii="Lato" w:eastAsia="Lato" w:hAnsi="Lato" w:cs="Lato"/>
        </w:rPr>
        <w:t>Prachinburi</w:t>
      </w:r>
      <w:proofErr w:type="spellEnd"/>
      <w:r>
        <w:rPr>
          <w:rFonts w:ascii="Lato" w:eastAsia="Lato" w:hAnsi="Lato" w:cs="Lato"/>
        </w:rPr>
        <w:t xml:space="preserve"> and </w:t>
      </w:r>
      <w:proofErr w:type="spellStart"/>
      <w:r>
        <w:rPr>
          <w:rFonts w:ascii="Lato" w:eastAsia="Lato" w:hAnsi="Lato" w:cs="Lato"/>
        </w:rPr>
        <w:t>Nakhonnayok</w:t>
      </w:r>
      <w:proofErr w:type="spellEnd"/>
      <w:r>
        <w:rPr>
          <w:rFonts w:ascii="Lato" w:eastAsia="Lato" w:hAnsi="Lato" w:cs="Lato"/>
        </w:rPr>
        <w:t xml:space="preserve"> Rivers. As a consequence, floodwaters in 2011 for instance have severely inundated shrimp farms in the region, contributing to shrimp farm economic losses of approximately 109 million Baht (US$3.41 million) nationally (</w:t>
      </w:r>
      <w:proofErr w:type="spellStart"/>
      <w:r>
        <w:fldChar w:fldCharType="begin"/>
      </w:r>
      <w:r>
        <w:instrText xml:space="preserve"> HYPERLINK "https://onlinelibrary.wiley.com/doi/pdf/10.1111/jfr3.12259" \h </w:instrText>
      </w:r>
      <w:r>
        <w:fldChar w:fldCharType="separate"/>
      </w:r>
      <w:r>
        <w:rPr>
          <w:rFonts w:ascii="Lato" w:eastAsia="Lato" w:hAnsi="Lato" w:cs="Lato"/>
          <w:color w:val="1155CC"/>
          <w:u w:val="single"/>
        </w:rPr>
        <w:t>Seekao</w:t>
      </w:r>
      <w:proofErr w:type="spellEnd"/>
      <w:r>
        <w:rPr>
          <w:rFonts w:ascii="Lato" w:eastAsia="Lato" w:hAnsi="Lato" w:cs="Lato"/>
          <w:color w:val="1155CC"/>
          <w:u w:val="single"/>
        </w:rPr>
        <w:t xml:space="preserve"> &amp; </w:t>
      </w:r>
      <w:proofErr w:type="spellStart"/>
      <w:r>
        <w:rPr>
          <w:rFonts w:ascii="Lato" w:eastAsia="Lato" w:hAnsi="Lato" w:cs="Lato"/>
          <w:color w:val="1155CC"/>
          <w:u w:val="single"/>
        </w:rPr>
        <w:t>Pharino</w:t>
      </w:r>
      <w:proofErr w:type="spellEnd"/>
      <w:r>
        <w:rPr>
          <w:rFonts w:ascii="Lato" w:eastAsia="Lato" w:hAnsi="Lato" w:cs="Lato"/>
          <w:color w:val="1155CC"/>
          <w:u w:val="single"/>
        </w:rPr>
        <w:t>, 2016</w:t>
      </w:r>
      <w:r>
        <w:rPr>
          <w:rFonts w:ascii="Lato" w:eastAsia="Lato" w:hAnsi="Lato" w:cs="Lato"/>
          <w:color w:val="1155CC"/>
          <w:u w:val="single"/>
        </w:rPr>
        <w:fldChar w:fldCharType="end"/>
      </w:r>
      <w:r>
        <w:rPr>
          <w:rFonts w:ascii="Lato" w:eastAsia="Lato" w:hAnsi="Lato" w:cs="Lato"/>
        </w:rPr>
        <w:t xml:space="preserve">). Researchers also note that the province has recently experienced repeated flooding almost annually, and highly vulnerable areas correlate with the </w:t>
      </w:r>
      <w:proofErr w:type="spellStart"/>
      <w:r>
        <w:rPr>
          <w:rFonts w:ascii="Lato" w:eastAsia="Lato" w:hAnsi="Lato" w:cs="Lato"/>
        </w:rPr>
        <w:t>areas</w:t>
      </w:r>
      <w:proofErr w:type="spellEnd"/>
      <w:r>
        <w:rPr>
          <w:rFonts w:ascii="Lato" w:eastAsia="Lato" w:hAnsi="Lato" w:cs="Lato"/>
        </w:rPr>
        <w:t xml:space="preserve"> most severely inundated by floodwaters in 2011 (</w:t>
      </w:r>
      <w:proofErr w:type="spellStart"/>
      <w:r>
        <w:fldChar w:fldCharType="begin"/>
      </w:r>
      <w:r>
        <w:instrText xml:space="preserve"> HYPERLINK "https://onlinelibrary.wiley.com/doi/pdf/10.1111/jfr3.12259" \h </w:instrText>
      </w:r>
      <w:r>
        <w:fldChar w:fldCharType="separate"/>
      </w:r>
      <w:r>
        <w:rPr>
          <w:rFonts w:ascii="Lato" w:eastAsia="Lato" w:hAnsi="Lato" w:cs="Lato"/>
          <w:color w:val="1155CC"/>
          <w:u w:val="single"/>
        </w:rPr>
        <w:t>Seekao</w:t>
      </w:r>
      <w:proofErr w:type="spellEnd"/>
      <w:r>
        <w:rPr>
          <w:rFonts w:ascii="Lato" w:eastAsia="Lato" w:hAnsi="Lato" w:cs="Lato"/>
          <w:color w:val="1155CC"/>
          <w:u w:val="single"/>
        </w:rPr>
        <w:t xml:space="preserve"> &amp; </w:t>
      </w:r>
      <w:proofErr w:type="spellStart"/>
      <w:r>
        <w:rPr>
          <w:rFonts w:ascii="Lato" w:eastAsia="Lato" w:hAnsi="Lato" w:cs="Lato"/>
          <w:color w:val="1155CC"/>
          <w:u w:val="single"/>
        </w:rPr>
        <w:t>Pharino</w:t>
      </w:r>
      <w:proofErr w:type="spellEnd"/>
      <w:r>
        <w:rPr>
          <w:rFonts w:ascii="Lato" w:eastAsia="Lato" w:hAnsi="Lato" w:cs="Lato"/>
          <w:color w:val="1155CC"/>
          <w:u w:val="single"/>
        </w:rPr>
        <w:t>, 2016</w:t>
      </w:r>
      <w:r>
        <w:rPr>
          <w:rFonts w:ascii="Lato" w:eastAsia="Lato" w:hAnsi="Lato" w:cs="Lato"/>
          <w:color w:val="1155CC"/>
          <w:u w:val="single"/>
        </w:rPr>
        <w:fldChar w:fldCharType="end"/>
      </w:r>
      <w:r>
        <w:rPr>
          <w:rFonts w:ascii="Lato" w:eastAsia="Lato" w:hAnsi="Lato" w:cs="Lato"/>
        </w:rPr>
        <w:t>). Flood vulnerability maps for the region and its aquaculture industry, however, remain scarce, while information about local vulnerability has been limited and inadequately communicated to farmers in the region (</w:t>
      </w:r>
      <w:proofErr w:type="spellStart"/>
      <w:r>
        <w:fldChar w:fldCharType="begin"/>
      </w:r>
      <w:r>
        <w:instrText xml:space="preserve"> HYPERLINK "https://onlinelibrary.wiley.com/doi/pdf/10.1111/jfr3.12259" \h </w:instrText>
      </w:r>
      <w:r>
        <w:fldChar w:fldCharType="separate"/>
      </w:r>
      <w:r>
        <w:rPr>
          <w:rFonts w:ascii="Lato" w:eastAsia="Lato" w:hAnsi="Lato" w:cs="Lato"/>
          <w:color w:val="1155CC"/>
          <w:u w:val="single"/>
        </w:rPr>
        <w:t>Seekao</w:t>
      </w:r>
      <w:proofErr w:type="spellEnd"/>
      <w:r>
        <w:rPr>
          <w:rFonts w:ascii="Lato" w:eastAsia="Lato" w:hAnsi="Lato" w:cs="Lato"/>
          <w:color w:val="1155CC"/>
          <w:u w:val="single"/>
        </w:rPr>
        <w:t xml:space="preserve"> &amp; </w:t>
      </w:r>
      <w:proofErr w:type="spellStart"/>
      <w:r>
        <w:rPr>
          <w:rFonts w:ascii="Lato" w:eastAsia="Lato" w:hAnsi="Lato" w:cs="Lato"/>
          <w:color w:val="1155CC"/>
          <w:u w:val="single"/>
        </w:rPr>
        <w:t>Pharino</w:t>
      </w:r>
      <w:proofErr w:type="spellEnd"/>
      <w:r>
        <w:rPr>
          <w:rFonts w:ascii="Lato" w:eastAsia="Lato" w:hAnsi="Lato" w:cs="Lato"/>
          <w:color w:val="1155CC"/>
          <w:u w:val="single"/>
        </w:rPr>
        <w:t>, 2016</w:t>
      </w:r>
      <w:r>
        <w:rPr>
          <w:rFonts w:ascii="Lato" w:eastAsia="Lato" w:hAnsi="Lato" w:cs="Lato"/>
          <w:color w:val="1155CC"/>
          <w:u w:val="single"/>
        </w:rPr>
        <w:fldChar w:fldCharType="end"/>
      </w:r>
      <w:r>
        <w:rPr>
          <w:rFonts w:ascii="Lato" w:eastAsia="Lato" w:hAnsi="Lato" w:cs="Lato"/>
        </w:rPr>
        <w:t xml:space="preserve">). </w:t>
      </w:r>
    </w:p>
    <w:p w14:paraId="5E96D93B" w14:textId="77777777" w:rsidR="00536392" w:rsidRDefault="00536392">
      <w:pPr>
        <w:rPr>
          <w:rFonts w:ascii="Lato" w:eastAsia="Lato" w:hAnsi="Lato" w:cs="Lato"/>
          <w:sz w:val="24"/>
          <w:szCs w:val="24"/>
        </w:rPr>
      </w:pPr>
    </w:p>
    <w:p w14:paraId="5C1890B0" w14:textId="77777777" w:rsidR="00536392" w:rsidRDefault="00D94763">
      <w:pPr>
        <w:pStyle w:val="Heading2"/>
      </w:pPr>
      <w:bookmarkStart w:id="42" w:name="_g5wouke2dkvc" w:colFirst="0" w:colLast="0"/>
      <w:bookmarkEnd w:id="42"/>
      <w:r>
        <w:lastRenderedPageBreak/>
        <w:t>3.2. Spatial Distribution of Droughts</w:t>
      </w:r>
    </w:p>
    <w:p w14:paraId="35738B20" w14:textId="77777777" w:rsidR="00536392" w:rsidRDefault="00536392">
      <w:pPr>
        <w:rPr>
          <w:rFonts w:ascii="Lato" w:eastAsia="Lato" w:hAnsi="Lato" w:cs="Lato"/>
        </w:rPr>
      </w:pPr>
    </w:p>
    <w:p w14:paraId="2CAD26A3" w14:textId="77777777" w:rsidR="00536392" w:rsidRDefault="00D94763">
      <w:pPr>
        <w:jc w:val="both"/>
        <w:rPr>
          <w:rFonts w:ascii="Lato" w:eastAsia="Lato" w:hAnsi="Lato" w:cs="Lato"/>
        </w:rPr>
      </w:pPr>
      <w:r>
        <w:rPr>
          <w:rFonts w:ascii="Lato" w:eastAsia="Lato" w:hAnsi="Lato" w:cs="Lato"/>
        </w:rPr>
        <w:t xml:space="preserve">Due to the diverse topography and geography of the land, certain areas of Thailand are naturally prone to periods of delayed rainfall and water shortage, particularly under global climate conditions of increasing stochasticity. However, the majority of drought damage is caused by the geopolitical </w:t>
      </w:r>
      <w:r>
        <w:rPr>
          <w:rFonts w:ascii="Lato" w:eastAsia="Lato" w:hAnsi="Lato" w:cs="Lato"/>
          <w:i/>
        </w:rPr>
        <w:t>distribution</w:t>
      </w:r>
      <w:r>
        <w:rPr>
          <w:rFonts w:ascii="Lato" w:eastAsia="Lato" w:hAnsi="Lato" w:cs="Lato"/>
        </w:rPr>
        <w:t xml:space="preserve"> of water rather than the quantity itself, as suggested by the lack of correlation between rainfall maps and disaster occurrence (Figure 10). In fact, drought incidence is a function of numerous factors including humidity, soil moisture, length of drought, drought area, drainage basin, land use, and water infrastructure. </w:t>
      </w:r>
      <w:commentRangeStart w:id="43"/>
      <w:r>
        <w:rPr>
          <w:rFonts w:ascii="Lato" w:eastAsia="Lato" w:hAnsi="Lato" w:cs="Lato"/>
        </w:rPr>
        <w:t>In recent years, interplay between the latter two factors has led to increased drought vulnerability, as residential areas, economic activities, and agriculture have expanded beyond the capacity or physical reach of existing irrigation systems</w:t>
      </w:r>
      <w:commentRangeEnd w:id="43"/>
      <w:r>
        <w:commentReference w:id="43"/>
      </w:r>
      <w:r>
        <w:rPr>
          <w:rFonts w:ascii="Lato" w:eastAsia="Lato" w:hAnsi="Lato" w:cs="Lato"/>
        </w:rPr>
        <w:t xml:space="preserve"> (</w:t>
      </w:r>
      <w:hyperlink r:id="rId64">
        <w:r>
          <w:rPr>
            <w:rFonts w:ascii="Lato" w:eastAsia="Lato" w:hAnsi="Lato" w:cs="Lato"/>
            <w:color w:val="1155CC"/>
            <w:u w:val="single"/>
          </w:rPr>
          <w:t>UN-Water Country Report, 2014</w:t>
        </w:r>
      </w:hyperlink>
      <w:r>
        <w:rPr>
          <w:rFonts w:ascii="Lato" w:eastAsia="Lato" w:hAnsi="Lato" w:cs="Lato"/>
        </w:rPr>
        <w:t xml:space="preserve">). </w:t>
      </w:r>
    </w:p>
    <w:p w14:paraId="09B01728" w14:textId="77777777" w:rsidR="00536392" w:rsidRDefault="00536392">
      <w:pPr>
        <w:jc w:val="both"/>
        <w:rPr>
          <w:rFonts w:ascii="Lato" w:eastAsia="Lato" w:hAnsi="Lato" w:cs="Lato"/>
        </w:rPr>
      </w:pPr>
    </w:p>
    <w:p w14:paraId="43750823" w14:textId="77777777" w:rsidR="00536392" w:rsidRDefault="00D94763">
      <w:pPr>
        <w:ind w:firstLine="720"/>
        <w:jc w:val="center"/>
        <w:rPr>
          <w:rFonts w:ascii="Lato" w:eastAsia="Lato" w:hAnsi="Lato" w:cs="Lato"/>
        </w:rPr>
      </w:pPr>
      <w:r>
        <w:rPr>
          <w:rFonts w:ascii="Lato" w:eastAsia="Lato" w:hAnsi="Lato" w:cs="Lato"/>
          <w:noProof/>
        </w:rPr>
        <w:drawing>
          <wp:inline distT="114300" distB="114300" distL="114300" distR="114300" wp14:anchorId="1B2AD451" wp14:editId="551FEB89">
            <wp:extent cx="3752850" cy="29057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b="35175"/>
                    <a:stretch>
                      <a:fillRect/>
                    </a:stretch>
                  </pic:blipFill>
                  <pic:spPr>
                    <a:xfrm>
                      <a:off x="0" y="0"/>
                      <a:ext cx="3752850" cy="2905750"/>
                    </a:xfrm>
                    <a:prstGeom prst="rect">
                      <a:avLst/>
                    </a:prstGeom>
                    <a:ln/>
                  </pic:spPr>
                </pic:pic>
              </a:graphicData>
            </a:graphic>
          </wp:inline>
        </w:drawing>
      </w:r>
    </w:p>
    <w:p w14:paraId="7BC5FFCD" w14:textId="77777777" w:rsidR="00536392" w:rsidRDefault="00D94763">
      <w:pPr>
        <w:jc w:val="center"/>
        <w:rPr>
          <w:rFonts w:ascii="Lato" w:eastAsia="Lato" w:hAnsi="Lato" w:cs="Lato"/>
          <w:sz w:val="20"/>
          <w:szCs w:val="20"/>
        </w:rPr>
      </w:pPr>
      <w:r>
        <w:rPr>
          <w:rFonts w:ascii="Lato" w:eastAsia="Lato" w:hAnsi="Lato" w:cs="Lato"/>
          <w:b/>
          <w:sz w:val="20"/>
          <w:szCs w:val="20"/>
        </w:rPr>
        <w:t>Figure 10:</w:t>
      </w:r>
      <w:r>
        <w:rPr>
          <w:rFonts w:ascii="Lato" w:eastAsia="Lato" w:hAnsi="Lato" w:cs="Lato"/>
          <w:sz w:val="20"/>
          <w:szCs w:val="20"/>
        </w:rPr>
        <w:t xml:space="preserve"> Comparison between mean annual rainfall and the incidence of floods and </w:t>
      </w:r>
      <w:commentRangeStart w:id="44"/>
      <w:r>
        <w:rPr>
          <w:rFonts w:ascii="Lato" w:eastAsia="Lato" w:hAnsi="Lato" w:cs="Lato"/>
          <w:sz w:val="20"/>
          <w:szCs w:val="20"/>
        </w:rPr>
        <w:t>droughts</w:t>
      </w:r>
      <w:commentRangeEnd w:id="44"/>
      <w:r>
        <w:commentReference w:id="44"/>
      </w:r>
      <w:r>
        <w:rPr>
          <w:rFonts w:ascii="Lato" w:eastAsia="Lato" w:hAnsi="Lato" w:cs="Lato"/>
          <w:sz w:val="20"/>
          <w:szCs w:val="20"/>
        </w:rPr>
        <w:t xml:space="preserve"> (</w:t>
      </w:r>
      <w:proofErr w:type="spellStart"/>
      <w:r>
        <w:fldChar w:fldCharType="begin"/>
      </w:r>
      <w:r>
        <w:instrText xml:space="preserve"> HYPERLINK "http://www.thaiwater.net/web/index.php/knowledge/128-hydro-and-weather/295-riskmanagementclimate.html" \h </w:instrText>
      </w:r>
      <w:r>
        <w:fldChar w:fldCharType="separate"/>
      </w:r>
      <w:r>
        <w:rPr>
          <w:rFonts w:ascii="Lato" w:eastAsia="Lato" w:hAnsi="Lato" w:cs="Lato"/>
          <w:color w:val="1155CC"/>
          <w:sz w:val="20"/>
          <w:szCs w:val="20"/>
          <w:u w:val="single"/>
        </w:rPr>
        <w:t>Chitradon</w:t>
      </w:r>
      <w:proofErr w:type="spellEnd"/>
      <w:r>
        <w:rPr>
          <w:rFonts w:ascii="Lato" w:eastAsia="Lato" w:hAnsi="Lato" w:cs="Lato"/>
          <w:color w:val="1155CC"/>
          <w:sz w:val="20"/>
          <w:szCs w:val="20"/>
          <w:u w:val="single"/>
        </w:rPr>
        <w:t>, 2009</w:t>
      </w:r>
      <w:r>
        <w:rPr>
          <w:rFonts w:ascii="Lato" w:eastAsia="Lato" w:hAnsi="Lato" w:cs="Lato"/>
          <w:color w:val="1155CC"/>
          <w:sz w:val="20"/>
          <w:szCs w:val="20"/>
          <w:u w:val="single"/>
        </w:rPr>
        <w:fldChar w:fldCharType="end"/>
      </w:r>
      <w:r>
        <w:rPr>
          <w:rFonts w:ascii="Lato" w:eastAsia="Lato" w:hAnsi="Lato" w:cs="Lato"/>
          <w:sz w:val="20"/>
          <w:szCs w:val="20"/>
        </w:rPr>
        <w:t>).</w:t>
      </w:r>
    </w:p>
    <w:p w14:paraId="75F35A8C" w14:textId="77777777" w:rsidR="00536392" w:rsidRDefault="00536392">
      <w:pPr>
        <w:ind w:firstLine="720"/>
        <w:rPr>
          <w:rFonts w:ascii="Lato" w:eastAsia="Lato" w:hAnsi="Lato" w:cs="Lato"/>
        </w:rPr>
      </w:pPr>
    </w:p>
    <w:p w14:paraId="13E5AF76" w14:textId="77777777" w:rsidR="00536392" w:rsidRDefault="00D94763">
      <w:pPr>
        <w:jc w:val="both"/>
        <w:rPr>
          <w:ins w:id="45" w:author="Brian G. McAdoo" w:date="2018-05-11T08:16:00Z"/>
          <w:rFonts w:ascii="Lato" w:eastAsia="Lato" w:hAnsi="Lato" w:cs="Lato"/>
        </w:rPr>
      </w:pPr>
      <w:r>
        <w:rPr>
          <w:rFonts w:ascii="Lato" w:eastAsia="Lato" w:hAnsi="Lato" w:cs="Lato"/>
        </w:rPr>
        <w:t xml:space="preserve">Thailand is often discussed with reference to four distinct geographic regions -- Northeast, North, Central, and South -- that experience water insecurity according to the vulnerabilities created or exacerbated by land use, unequal infrastructure investments, and water consumption. The Northeast is characterized by mountains, the large </w:t>
      </w:r>
      <w:proofErr w:type="spellStart"/>
      <w:r>
        <w:rPr>
          <w:rFonts w:ascii="Lato" w:eastAsia="Lato" w:hAnsi="Lato" w:cs="Lato"/>
        </w:rPr>
        <w:t>Khorat</w:t>
      </w:r>
      <w:proofErr w:type="spellEnd"/>
      <w:r>
        <w:rPr>
          <w:rFonts w:ascii="Lato" w:eastAsia="Lato" w:hAnsi="Lato" w:cs="Lato"/>
        </w:rPr>
        <w:t xml:space="preserve"> plateau, the Mekong River, and grasslands, and is substantially less industrialized than the rest of the country (</w:t>
      </w:r>
      <w:hyperlink r:id="rId66">
        <w:r>
          <w:rPr>
            <w:rFonts w:ascii="Lato" w:eastAsia="Lato" w:hAnsi="Lato" w:cs="Lato"/>
            <w:color w:val="1155CC"/>
            <w:u w:val="single"/>
          </w:rPr>
          <w:t>Geography of Thailand, 2014</w:t>
        </w:r>
      </w:hyperlink>
      <w:r>
        <w:rPr>
          <w:rFonts w:ascii="Lato" w:eastAsia="Lato" w:hAnsi="Lato" w:cs="Lato"/>
        </w:rPr>
        <w:t>). Although the typically arid Northeast receives a medium-high volume of rainfall during the wet season and even floods in its river basins, existing water infrastructure developments including dams frequently fail to sustain sources through the extensive dry season, when the area’s water basins diminish by around 82% (</w:t>
      </w:r>
      <w:hyperlink r:id="rId67">
        <w:r>
          <w:rPr>
            <w:rFonts w:ascii="Lato" w:eastAsia="Lato" w:hAnsi="Lato" w:cs="Lato"/>
            <w:color w:val="1155CC"/>
            <w:u w:val="single"/>
          </w:rPr>
          <w:t>UN-Water Country Report, 2014</w:t>
        </w:r>
      </w:hyperlink>
      <w:r>
        <w:rPr>
          <w:rFonts w:ascii="Lato" w:eastAsia="Lato" w:hAnsi="Lato" w:cs="Lato"/>
        </w:rPr>
        <w:t>). Bordering this region is the North, whose Ping, Wang, Yom,</w:t>
      </w:r>
      <w:commentRangeStart w:id="46"/>
      <w:commentRangeStart w:id="47"/>
      <w:r>
        <w:rPr>
          <w:rFonts w:ascii="Lato" w:eastAsia="Lato" w:hAnsi="Lato" w:cs="Lato"/>
        </w:rPr>
        <w:t xml:space="preserve"> Nan river basins hold much more fertile soils that the Northeast and are generally less drought-prone, but were hit hardest during the 2016 droughts</w:t>
      </w:r>
      <w:commentRangeEnd w:id="46"/>
      <w:r>
        <w:commentReference w:id="46"/>
      </w:r>
      <w:commentRangeEnd w:id="47"/>
      <w:r>
        <w:commentReference w:id="47"/>
      </w:r>
      <w:r>
        <w:rPr>
          <w:rFonts w:ascii="Lato" w:eastAsia="Lato" w:hAnsi="Lato" w:cs="Lato"/>
        </w:rPr>
        <w:t xml:space="preserve"> (</w:t>
      </w:r>
      <w:hyperlink r:id="rId68">
        <w:r>
          <w:rPr>
            <w:rFonts w:ascii="Lato" w:eastAsia="Lato" w:hAnsi="Lato" w:cs="Lato"/>
            <w:color w:val="1155CC"/>
            <w:u w:val="single"/>
          </w:rPr>
          <w:t>Fox, 2016)</w:t>
        </w:r>
      </w:hyperlink>
      <w:r>
        <w:rPr>
          <w:rFonts w:ascii="Lato" w:eastAsia="Lato" w:hAnsi="Lato" w:cs="Lato"/>
        </w:rPr>
        <w:t>. This may be because of the quantity of water-intensive agricultural activities in the North as well as the water security disparity between irrigated and non-irrigated lands (</w:t>
      </w:r>
      <w:hyperlink r:id="rId69">
        <w:r>
          <w:rPr>
            <w:rFonts w:ascii="Lato" w:eastAsia="Lato" w:hAnsi="Lato" w:cs="Lato"/>
            <w:color w:val="1155CC"/>
            <w:u w:val="single"/>
          </w:rPr>
          <w:t>UN-Water Country Report, 2014</w:t>
        </w:r>
      </w:hyperlink>
      <w:r>
        <w:rPr>
          <w:rFonts w:ascii="Lato" w:eastAsia="Lato" w:hAnsi="Lato" w:cs="Lato"/>
        </w:rPr>
        <w:t xml:space="preserve">). Similarly, the fertile Central region’s Chao Phraya basin has many irrigated lands and development projects due to the commercial success of Bangkok, but intense rice paddy cultivation and other industries have increased Central </w:t>
      </w:r>
      <w:r>
        <w:rPr>
          <w:rFonts w:ascii="Lato" w:eastAsia="Lato" w:hAnsi="Lato" w:cs="Lato"/>
        </w:rPr>
        <w:lastRenderedPageBreak/>
        <w:t>Thailand’s water demand above its dry season capacity (</w:t>
      </w:r>
      <w:hyperlink r:id="rId70">
        <w:r>
          <w:rPr>
            <w:rFonts w:ascii="Lato" w:eastAsia="Lato" w:hAnsi="Lato" w:cs="Lato"/>
            <w:color w:val="1155CC"/>
            <w:u w:val="single"/>
          </w:rPr>
          <w:t>Geography of Thailand, 2014</w:t>
        </w:r>
      </w:hyperlink>
      <w:r>
        <w:rPr>
          <w:rFonts w:ascii="Lato" w:eastAsia="Lato" w:hAnsi="Lato" w:cs="Lato"/>
        </w:rPr>
        <w:t>). The Southern region experiences the heaviest annual rainfall in the country, but due to lacking infrastructure and intensive farming can lose up to 85% of its water at its driest (</w:t>
      </w:r>
      <w:hyperlink r:id="rId71">
        <w:r>
          <w:rPr>
            <w:rFonts w:ascii="Lato" w:eastAsia="Lato" w:hAnsi="Lato" w:cs="Lato"/>
            <w:color w:val="1155CC"/>
            <w:u w:val="single"/>
          </w:rPr>
          <w:t>UN-Water Country Report, 2014</w:t>
        </w:r>
      </w:hyperlink>
      <w:r>
        <w:rPr>
          <w:rFonts w:ascii="Lato" w:eastAsia="Lato" w:hAnsi="Lato" w:cs="Lato"/>
        </w:rPr>
        <w:t xml:space="preserve">). </w:t>
      </w:r>
    </w:p>
    <w:p w14:paraId="6D890C6B" w14:textId="77777777" w:rsidR="00536392" w:rsidRDefault="00536392">
      <w:pPr>
        <w:jc w:val="both"/>
        <w:rPr>
          <w:ins w:id="48" w:author="Brian G. McAdoo" w:date="2018-05-11T08:16:00Z"/>
          <w:rFonts w:ascii="Lato" w:eastAsia="Lato" w:hAnsi="Lato" w:cs="Lato"/>
        </w:rPr>
      </w:pPr>
    </w:p>
    <w:p w14:paraId="3DAE5ACF" w14:textId="1A1E9599" w:rsidR="00536392" w:rsidRDefault="00D94763">
      <w:pPr>
        <w:jc w:val="both"/>
        <w:rPr>
          <w:rFonts w:ascii="Lato" w:eastAsia="Lato" w:hAnsi="Lato" w:cs="Lato"/>
        </w:rPr>
      </w:pPr>
      <w:ins w:id="49" w:author="Brian G. McAdoo" w:date="2018-05-11T08:16:00Z">
        <w:r>
          <w:rPr>
            <w:rFonts w:ascii="Lato" w:eastAsia="Lato" w:hAnsi="Lato" w:cs="Lato"/>
            <w:noProof/>
          </w:rPr>
          <w:drawing>
            <wp:inline distT="114300" distB="114300" distL="114300" distR="114300" wp14:anchorId="449BC4E1" wp14:editId="26DCCAF9">
              <wp:extent cx="4762500" cy="219075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4762500" cy="2190750"/>
                      </a:xfrm>
                      <a:prstGeom prst="rect">
                        <a:avLst/>
                      </a:prstGeom>
                      <a:ln/>
                    </pic:spPr>
                  </pic:pic>
                </a:graphicData>
              </a:graphic>
            </wp:inline>
          </w:drawing>
        </w:r>
      </w:ins>
    </w:p>
    <w:p w14:paraId="225DC62E" w14:textId="1B9625A8" w:rsidR="00D94763" w:rsidRPr="00D94763" w:rsidRDefault="00D94763">
      <w:pPr>
        <w:jc w:val="both"/>
        <w:rPr>
          <w:rFonts w:ascii="Lato" w:eastAsia="Lato" w:hAnsi="Lato" w:cs="Lato"/>
          <w:i/>
          <w:color w:val="FF0000"/>
        </w:rPr>
      </w:pPr>
      <w:r w:rsidRPr="00D94763">
        <w:rPr>
          <w:rFonts w:ascii="Lato" w:eastAsia="Lato" w:hAnsi="Lato" w:cs="Lato"/>
          <w:i/>
          <w:color w:val="FF0000"/>
        </w:rPr>
        <w:t>Figure XX.  Put axis labels, reference (see above…)</w:t>
      </w:r>
    </w:p>
    <w:p w14:paraId="64DE8D71" w14:textId="77777777" w:rsidR="00536392" w:rsidRDefault="00536392">
      <w:pPr>
        <w:ind w:firstLine="720"/>
        <w:rPr>
          <w:rFonts w:ascii="Lato" w:eastAsia="Lato" w:hAnsi="Lato" w:cs="Lato"/>
        </w:rPr>
      </w:pPr>
    </w:p>
    <w:p w14:paraId="48E50483" w14:textId="77777777" w:rsidR="00536392" w:rsidRDefault="00D94763">
      <w:pPr>
        <w:jc w:val="center"/>
        <w:rPr>
          <w:rFonts w:ascii="Lato" w:eastAsia="Lato" w:hAnsi="Lato" w:cs="Lato"/>
        </w:rPr>
      </w:pPr>
      <w:r>
        <w:rPr>
          <w:rFonts w:ascii="Lato" w:eastAsia="Lato" w:hAnsi="Lato" w:cs="Lato"/>
          <w:noProof/>
        </w:rPr>
        <w:drawing>
          <wp:inline distT="114300" distB="114300" distL="114300" distR="114300" wp14:anchorId="7F63871F" wp14:editId="2843BA35">
            <wp:extent cx="5619750" cy="16002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t="10328" b="10798"/>
                    <a:stretch>
                      <a:fillRect/>
                    </a:stretch>
                  </pic:blipFill>
                  <pic:spPr>
                    <a:xfrm>
                      <a:off x="0" y="0"/>
                      <a:ext cx="5619750" cy="1600200"/>
                    </a:xfrm>
                    <a:prstGeom prst="rect">
                      <a:avLst/>
                    </a:prstGeom>
                    <a:ln/>
                  </pic:spPr>
                </pic:pic>
              </a:graphicData>
            </a:graphic>
          </wp:inline>
        </w:drawing>
      </w:r>
    </w:p>
    <w:p w14:paraId="14EAF4FA" w14:textId="77777777" w:rsidR="00536392" w:rsidRDefault="00D94763">
      <w:pPr>
        <w:jc w:val="center"/>
        <w:rPr>
          <w:rFonts w:ascii="Lato" w:eastAsia="Lato" w:hAnsi="Lato" w:cs="Lato"/>
          <w:sz w:val="20"/>
          <w:szCs w:val="20"/>
        </w:rPr>
      </w:pPr>
      <w:r>
        <w:rPr>
          <w:rFonts w:ascii="Lato" w:eastAsia="Lato" w:hAnsi="Lato" w:cs="Lato"/>
          <w:b/>
          <w:sz w:val="20"/>
          <w:szCs w:val="20"/>
        </w:rPr>
        <w:t>Figure 11.</w:t>
      </w:r>
      <w:r>
        <w:rPr>
          <w:rFonts w:ascii="Lato" w:eastAsia="Lato" w:hAnsi="Lato" w:cs="Lato"/>
          <w:sz w:val="20"/>
          <w:szCs w:val="20"/>
        </w:rPr>
        <w:t xml:space="preserve"> Average Annual Quantity of Water in Regional River Basins in Thailand (Source: Draft of Master Plan About Drought in Thailand)</w:t>
      </w:r>
    </w:p>
    <w:p w14:paraId="14C4D711" w14:textId="77777777" w:rsidR="00536392" w:rsidRDefault="00536392">
      <w:pPr>
        <w:rPr>
          <w:rFonts w:ascii="Lato" w:eastAsia="Lato" w:hAnsi="Lato" w:cs="Lato"/>
        </w:rPr>
      </w:pPr>
    </w:p>
    <w:p w14:paraId="5E7B5C26" w14:textId="77777777" w:rsidR="00536392" w:rsidRDefault="00D94763">
      <w:pPr>
        <w:rPr>
          <w:rFonts w:ascii="Lato" w:eastAsia="Lato" w:hAnsi="Lato" w:cs="Lato"/>
        </w:rPr>
      </w:pPr>
      <w:r>
        <w:rPr>
          <w:rFonts w:ascii="Lato" w:eastAsia="Lato" w:hAnsi="Lato" w:cs="Lato"/>
          <w:noProof/>
        </w:rPr>
        <w:drawing>
          <wp:inline distT="114300" distB="114300" distL="114300" distR="114300" wp14:anchorId="494B462A" wp14:editId="67CF9AF6">
            <wp:extent cx="5734050" cy="20288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t="15476"/>
                    <a:stretch>
                      <a:fillRect/>
                    </a:stretch>
                  </pic:blipFill>
                  <pic:spPr>
                    <a:xfrm>
                      <a:off x="0" y="0"/>
                      <a:ext cx="5734050" cy="2028825"/>
                    </a:xfrm>
                    <a:prstGeom prst="rect">
                      <a:avLst/>
                    </a:prstGeom>
                    <a:ln/>
                  </pic:spPr>
                </pic:pic>
              </a:graphicData>
            </a:graphic>
          </wp:inline>
        </w:drawing>
      </w:r>
    </w:p>
    <w:p w14:paraId="3D8B07C1" w14:textId="77777777" w:rsidR="00536392" w:rsidRDefault="00D94763">
      <w:pPr>
        <w:jc w:val="center"/>
        <w:rPr>
          <w:rFonts w:ascii="Lato" w:eastAsia="Lato" w:hAnsi="Lato" w:cs="Lato"/>
          <w:sz w:val="20"/>
          <w:szCs w:val="20"/>
        </w:rPr>
      </w:pPr>
      <w:r>
        <w:rPr>
          <w:rFonts w:ascii="Lato" w:eastAsia="Lato" w:hAnsi="Lato" w:cs="Lato"/>
          <w:b/>
          <w:sz w:val="20"/>
          <w:szCs w:val="20"/>
        </w:rPr>
        <w:t>Figure 12.</w:t>
      </w:r>
      <w:r>
        <w:rPr>
          <w:rFonts w:ascii="Lato" w:eastAsia="Lato" w:hAnsi="Lato" w:cs="Lato"/>
          <w:sz w:val="20"/>
          <w:szCs w:val="20"/>
        </w:rPr>
        <w:t xml:space="preserve"> Statistics of Major Droughts between 2007 and 2013 (Source: Department of Disaster Prevention and Mitigation)</w:t>
      </w:r>
    </w:p>
    <w:p w14:paraId="19B54AD0" w14:textId="77777777" w:rsidR="00536392" w:rsidRDefault="00536392">
      <w:pPr>
        <w:rPr>
          <w:rFonts w:ascii="Lato" w:eastAsia="Lato" w:hAnsi="Lato" w:cs="Lato"/>
        </w:rPr>
      </w:pPr>
    </w:p>
    <w:p w14:paraId="5B03BCEA" w14:textId="77777777" w:rsidR="00536392" w:rsidRDefault="00D94763">
      <w:pPr>
        <w:rPr>
          <w:rFonts w:ascii="Lato" w:eastAsia="Lato" w:hAnsi="Lato" w:cs="Lato"/>
        </w:rPr>
      </w:pPr>
      <w:r>
        <w:rPr>
          <w:rFonts w:ascii="Lato" w:eastAsia="Lato" w:hAnsi="Lato" w:cs="Lato"/>
          <w:color w:val="333333"/>
        </w:rPr>
        <w:t>Of Thailand</w:t>
      </w:r>
      <w:r>
        <w:rPr>
          <w:rFonts w:ascii="Lato" w:eastAsia="Lato" w:hAnsi="Lato" w:cs="Lato"/>
        </w:rPr>
        <w:t xml:space="preserve">’s land area of 510,890 </w:t>
      </w:r>
      <w:proofErr w:type="spellStart"/>
      <w:r>
        <w:rPr>
          <w:rFonts w:ascii="Lato" w:eastAsia="Lato" w:hAnsi="Lato" w:cs="Lato"/>
        </w:rPr>
        <w:t>sq</w:t>
      </w:r>
      <w:proofErr w:type="spellEnd"/>
      <w:r>
        <w:rPr>
          <w:rFonts w:ascii="Lato" w:eastAsia="Lato" w:hAnsi="Lato" w:cs="Lato"/>
        </w:rPr>
        <w:t xml:space="preserve"> km, only 64,150 </w:t>
      </w:r>
      <w:proofErr w:type="spellStart"/>
      <w:r>
        <w:rPr>
          <w:rFonts w:ascii="Lato" w:eastAsia="Lato" w:hAnsi="Lato" w:cs="Lato"/>
        </w:rPr>
        <w:t>sq</w:t>
      </w:r>
      <w:proofErr w:type="spellEnd"/>
      <w:r>
        <w:rPr>
          <w:rFonts w:ascii="Lato" w:eastAsia="Lato" w:hAnsi="Lato" w:cs="Lato"/>
        </w:rPr>
        <w:t xml:space="preserve"> km of land were irrigated as of 2012, leaving 87% of the country without reliable water sources, including a significant portion of its farmland (</w:t>
      </w:r>
      <w:hyperlink r:id="rId75">
        <w:r>
          <w:rPr>
            <w:rFonts w:ascii="Lato" w:eastAsia="Lato" w:hAnsi="Lato" w:cs="Lato"/>
            <w:color w:val="1155CC"/>
            <w:u w:val="single"/>
          </w:rPr>
          <w:t>CIA World Factbook</w:t>
        </w:r>
      </w:hyperlink>
      <w:r>
        <w:rPr>
          <w:rFonts w:ascii="Lato" w:eastAsia="Lato" w:hAnsi="Lato" w:cs="Lato"/>
        </w:rPr>
        <w:t>). However, even in the most irrigated lands, dramatic increases of</w:t>
      </w:r>
      <w:commentRangeStart w:id="50"/>
      <w:r>
        <w:rPr>
          <w:rFonts w:ascii="Lato" w:eastAsia="Lato" w:hAnsi="Lato" w:cs="Lato"/>
        </w:rPr>
        <w:t xml:space="preserve"> </w:t>
      </w:r>
      <w:r>
        <w:rPr>
          <w:rFonts w:ascii="Lato" w:eastAsia="Lato" w:hAnsi="Lato" w:cs="Lato"/>
        </w:rPr>
        <w:lastRenderedPageBreak/>
        <w:t xml:space="preserve">industrial water use </w:t>
      </w:r>
      <w:commentRangeEnd w:id="50"/>
      <w:r>
        <w:commentReference w:id="50"/>
      </w:r>
      <w:r>
        <w:rPr>
          <w:rFonts w:ascii="Lato" w:eastAsia="Lato" w:hAnsi="Lato" w:cs="Lato"/>
        </w:rPr>
        <w:t>threaten the agricultural sector and consequently the Thai economy (</w:t>
      </w:r>
      <w:proofErr w:type="spellStart"/>
      <w:r>
        <w:fldChar w:fldCharType="begin"/>
      </w:r>
      <w:r>
        <w:instrText xml:space="preserve"> HYPERLINK "https://www.scbeic.com/en/detail/product/1429" \h </w:instrText>
      </w:r>
      <w:r>
        <w:fldChar w:fldCharType="separate"/>
      </w:r>
      <w:r>
        <w:rPr>
          <w:rFonts w:ascii="Lato" w:eastAsia="Lato" w:hAnsi="Lato" w:cs="Lato"/>
          <w:color w:val="1155CC"/>
          <w:highlight w:val="white"/>
          <w:u w:val="single"/>
        </w:rPr>
        <w:t>Thaiturapaisan</w:t>
      </w:r>
      <w:proofErr w:type="spellEnd"/>
      <w:r>
        <w:rPr>
          <w:rFonts w:ascii="Lato" w:eastAsia="Lato" w:hAnsi="Lato" w:cs="Lato"/>
          <w:color w:val="1155CC"/>
          <w:highlight w:val="white"/>
          <w:u w:val="single"/>
        </w:rPr>
        <w:t>, 2015</w:t>
      </w:r>
      <w:r>
        <w:rPr>
          <w:rFonts w:ascii="Lato" w:eastAsia="Lato" w:hAnsi="Lato" w:cs="Lato"/>
          <w:color w:val="1155CC"/>
          <w:highlight w:val="white"/>
          <w:u w:val="single"/>
        </w:rPr>
        <w:fldChar w:fldCharType="end"/>
      </w:r>
      <w:r>
        <w:rPr>
          <w:rFonts w:ascii="Lato" w:eastAsia="Lato" w:hAnsi="Lato" w:cs="Lato"/>
          <w:highlight w:val="white"/>
        </w:rPr>
        <w:t xml:space="preserve">). </w:t>
      </w:r>
    </w:p>
    <w:p w14:paraId="3973556B" w14:textId="77777777" w:rsidR="00536392" w:rsidRDefault="00536392"/>
    <w:p w14:paraId="18A0BFBE" w14:textId="77777777" w:rsidR="00536392" w:rsidRDefault="00536392"/>
    <w:p w14:paraId="69E895A4" w14:textId="77777777" w:rsidR="00536392" w:rsidRDefault="00536392"/>
    <w:p w14:paraId="1AC1A892" w14:textId="77777777" w:rsidR="00536392" w:rsidRDefault="00536392"/>
    <w:p w14:paraId="126CA369" w14:textId="77777777" w:rsidR="00536392" w:rsidRDefault="00536392"/>
    <w:p w14:paraId="6CC5B9B9" w14:textId="77777777" w:rsidR="00536392" w:rsidRDefault="00536392"/>
    <w:p w14:paraId="7872F274" w14:textId="77777777" w:rsidR="00536392" w:rsidRDefault="00536392"/>
    <w:p w14:paraId="6CCC3CE8" w14:textId="77777777" w:rsidR="00536392" w:rsidRDefault="00536392"/>
    <w:p w14:paraId="7249785B" w14:textId="77777777" w:rsidR="00536392" w:rsidRDefault="00536392"/>
    <w:p w14:paraId="079B2071" w14:textId="77777777" w:rsidR="00536392" w:rsidRDefault="00D94763">
      <w:pPr>
        <w:pStyle w:val="Heading1"/>
        <w:contextualSpacing w:val="0"/>
      </w:pPr>
      <w:bookmarkStart w:id="51" w:name="_ez5sy78zagnz" w:colFirst="0" w:colLast="0"/>
      <w:bookmarkEnd w:id="51"/>
      <w:r>
        <w:t>4. The Politics of Floods and Droughts in Thailand</w:t>
      </w:r>
    </w:p>
    <w:p w14:paraId="65383962" w14:textId="77777777" w:rsidR="00536392" w:rsidRDefault="00536392">
      <w:pPr>
        <w:rPr>
          <w:rFonts w:ascii="Lato" w:eastAsia="Lato" w:hAnsi="Lato" w:cs="Lato"/>
        </w:rPr>
      </w:pPr>
    </w:p>
    <w:p w14:paraId="38FE567E" w14:textId="77777777" w:rsidR="00536392" w:rsidRDefault="00D94763">
      <w:pPr>
        <w:jc w:val="both"/>
        <w:rPr>
          <w:rFonts w:ascii="Lato" w:eastAsia="Lato" w:hAnsi="Lato" w:cs="Lato"/>
        </w:rPr>
      </w:pPr>
      <w:r>
        <w:rPr>
          <w:rFonts w:ascii="Lato" w:eastAsia="Lato" w:hAnsi="Lato" w:cs="Lato"/>
        </w:rPr>
        <w:t xml:space="preserve">Within the context of Thailand, political actions and contestations by </w:t>
      </w:r>
      <w:commentRangeStart w:id="52"/>
      <w:r>
        <w:rPr>
          <w:rFonts w:ascii="Lato" w:eastAsia="Lato" w:hAnsi="Lato" w:cs="Lato"/>
        </w:rPr>
        <w:t>multiple agents</w:t>
      </w:r>
      <w:commentRangeEnd w:id="52"/>
      <w:r>
        <w:commentReference w:id="52"/>
      </w:r>
      <w:r>
        <w:rPr>
          <w:rFonts w:ascii="Lato" w:eastAsia="Lato" w:hAnsi="Lato" w:cs="Lato"/>
        </w:rPr>
        <w:t xml:space="preserve"> play significant roles in determining the outcomes of disaster preparedness, response, water resource management, and mitigation. We explore in this section the influence politics has had in the management of floods and droughts.</w:t>
      </w:r>
    </w:p>
    <w:p w14:paraId="1048FD36" w14:textId="77777777" w:rsidR="00536392" w:rsidRDefault="00536392">
      <w:pPr>
        <w:rPr>
          <w:rFonts w:ascii="Lato" w:eastAsia="Lato" w:hAnsi="Lato" w:cs="Lato"/>
        </w:rPr>
      </w:pPr>
    </w:p>
    <w:p w14:paraId="5B26C77F" w14:textId="77777777" w:rsidR="00536392" w:rsidRDefault="00D94763">
      <w:pPr>
        <w:pStyle w:val="Heading2"/>
      </w:pPr>
      <w:bookmarkStart w:id="53" w:name="_xc4qqyfrf8s1" w:colFirst="0" w:colLast="0"/>
      <w:bookmarkEnd w:id="53"/>
      <w:r>
        <w:t>4.1. An Overview of Thai Politics and History</w:t>
      </w:r>
    </w:p>
    <w:p w14:paraId="79C04CE4" w14:textId="77777777" w:rsidR="00536392" w:rsidRDefault="00536392">
      <w:pPr>
        <w:rPr>
          <w:rFonts w:ascii="Lato" w:eastAsia="Lato" w:hAnsi="Lato" w:cs="Lato"/>
          <w:highlight w:val="white"/>
        </w:rPr>
      </w:pPr>
    </w:p>
    <w:p w14:paraId="6152CD66" w14:textId="77777777" w:rsidR="00536392" w:rsidRDefault="00D94763">
      <w:pPr>
        <w:jc w:val="both"/>
        <w:rPr>
          <w:rFonts w:ascii="Lato" w:eastAsia="Lato" w:hAnsi="Lato" w:cs="Lato"/>
          <w:color w:val="222222"/>
          <w:highlight w:val="white"/>
        </w:rPr>
      </w:pPr>
      <w:commentRangeStart w:id="54"/>
      <w:r>
        <w:rPr>
          <w:rFonts w:ascii="Lato" w:eastAsia="Lato" w:hAnsi="Lato" w:cs="Lato"/>
          <w:highlight w:val="white"/>
        </w:rPr>
        <w:t xml:space="preserve">Thailand is unique in Southeast Asia as the only country with no colonial past, maintaining an absolute monarchy system until 1932. Following this, it saw sixty years of military rule before the first democratic coup of 1973, which kickstarted a series of successive oscillations between military and civilian governments. In total, Thailand has had </w:t>
      </w:r>
      <w:r>
        <w:rPr>
          <w:rFonts w:ascii="Lato" w:eastAsia="Lato" w:hAnsi="Lato" w:cs="Lato"/>
          <w:color w:val="222222"/>
          <w:highlight w:val="white"/>
        </w:rPr>
        <w:t xml:space="preserve">25 general elections and 19 coups d'état since 1932, with 12 of them successful. At the same time, the monarchy remains deeply influential despite their limited constitutional power. As such, the politics of power hangs in a precarious balance between three main actors -- the military, the civilian government and the monarchy -- and this instability has undermined efforts to establish an effective disaster risk management policy. </w:t>
      </w:r>
      <w:commentRangeEnd w:id="54"/>
      <w:r>
        <w:commentReference w:id="54"/>
      </w:r>
    </w:p>
    <w:p w14:paraId="409EA496" w14:textId="77777777" w:rsidR="00536392" w:rsidRDefault="00536392">
      <w:pPr>
        <w:rPr>
          <w:rFonts w:ascii="Lato" w:eastAsia="Lato" w:hAnsi="Lato" w:cs="Lato"/>
          <w:b/>
          <w:highlight w:val="white"/>
        </w:rPr>
      </w:pPr>
    </w:p>
    <w:p w14:paraId="211CE2DD" w14:textId="77777777" w:rsidR="00536392" w:rsidRDefault="00D94763">
      <w:pPr>
        <w:pStyle w:val="Heading2"/>
      </w:pPr>
      <w:bookmarkStart w:id="55" w:name="_hrebqkgiae2q" w:colFirst="0" w:colLast="0"/>
      <w:bookmarkEnd w:id="55"/>
      <w:r>
        <w:t>4.2. The Influence of Political Instability of Water Infrastructure and Disaster Incidence</w:t>
      </w:r>
    </w:p>
    <w:p w14:paraId="6C37FFFD" w14:textId="77777777" w:rsidR="00536392" w:rsidRDefault="00536392">
      <w:pPr>
        <w:jc w:val="both"/>
        <w:rPr>
          <w:rFonts w:ascii="Lato" w:eastAsia="Lato" w:hAnsi="Lato" w:cs="Lato"/>
          <w:color w:val="333333"/>
        </w:rPr>
      </w:pPr>
    </w:p>
    <w:p w14:paraId="3B648698" w14:textId="77777777" w:rsidR="00536392" w:rsidRDefault="00D94763">
      <w:pPr>
        <w:jc w:val="both"/>
        <w:rPr>
          <w:rFonts w:ascii="Lato" w:eastAsia="Lato" w:hAnsi="Lato" w:cs="Lato"/>
          <w:color w:val="333333"/>
        </w:rPr>
      </w:pPr>
      <w:r>
        <w:rPr>
          <w:rFonts w:ascii="Lato" w:eastAsia="Lato" w:hAnsi="Lato" w:cs="Lato"/>
          <w:color w:val="333333"/>
        </w:rPr>
        <w:t xml:space="preserve">Flood and drought management is currently fragmented across various ministries and agencies such as the Royal Irrigation Department (RID), the Electricity Generating Authority of Thailand (EGAT), the Meteorological Department, the Department of Water Resources (DWR), the National Disaster Warning Centre (NDWC), the Ministry of Public Health (MPH) etc. In 2011, the Office of National Water and Flood Management Policy (ONWF) was created within the Yingluck cabinet in response to the 2011 floods to harness the water-related competences of the various state agencies and focus on effective and coordinated management of water-related disasters. </w:t>
      </w:r>
    </w:p>
    <w:p w14:paraId="1A8C4E76" w14:textId="77777777" w:rsidR="00536392" w:rsidRDefault="00536392">
      <w:pPr>
        <w:jc w:val="both"/>
        <w:rPr>
          <w:rFonts w:ascii="Lato" w:eastAsia="Lato" w:hAnsi="Lato" w:cs="Lato"/>
          <w:color w:val="333333"/>
        </w:rPr>
      </w:pPr>
    </w:p>
    <w:p w14:paraId="13AAC529" w14:textId="77777777" w:rsidR="00536392" w:rsidRDefault="00D94763">
      <w:pPr>
        <w:jc w:val="both"/>
        <w:rPr>
          <w:rFonts w:ascii="Lato" w:eastAsia="Lato" w:hAnsi="Lato" w:cs="Lato"/>
          <w:color w:val="222222"/>
          <w:highlight w:val="white"/>
        </w:rPr>
      </w:pPr>
      <w:r>
        <w:rPr>
          <w:rFonts w:ascii="Lato" w:eastAsia="Lato" w:hAnsi="Lato" w:cs="Lato"/>
          <w:color w:val="333333"/>
        </w:rPr>
        <w:t xml:space="preserve">Yet the future of this agency is now uncertain following the ousting of the cabinet in the 2014 coup </w:t>
      </w:r>
      <w:hyperlink r:id="rId76">
        <w:r>
          <w:rPr>
            <w:rFonts w:ascii="Lato" w:eastAsia="Lato" w:hAnsi="Lato" w:cs="Lato"/>
            <w:color w:val="1155CC"/>
            <w:u w:val="single"/>
          </w:rPr>
          <w:t>(Maier-Knapp, N., 2015).</w:t>
        </w:r>
      </w:hyperlink>
      <w:r>
        <w:rPr>
          <w:rFonts w:ascii="Lato" w:eastAsia="Lato" w:hAnsi="Lato" w:cs="Lato"/>
          <w:color w:val="333333"/>
        </w:rPr>
        <w:t xml:space="preserve"> Inter-institutional rivalry and the lack of cross-agential coordination has led to coordination efforts in Disaster Risk Management to be negligible among state agencies (</w:t>
      </w:r>
      <w:hyperlink r:id="rId77">
        <w:r>
          <w:rPr>
            <w:rFonts w:ascii="Lato" w:eastAsia="Lato" w:hAnsi="Lato" w:cs="Lato"/>
            <w:color w:val="1155CC"/>
            <w:u w:val="single"/>
          </w:rPr>
          <w:t>Shook, 1997</w:t>
        </w:r>
      </w:hyperlink>
      <w:r>
        <w:rPr>
          <w:rFonts w:ascii="Lato" w:eastAsia="Lato" w:hAnsi="Lato" w:cs="Lato"/>
          <w:color w:val="333333"/>
        </w:rPr>
        <w:t xml:space="preserve">; </w:t>
      </w:r>
      <w:hyperlink r:id="rId78">
        <w:proofErr w:type="spellStart"/>
        <w:r>
          <w:rPr>
            <w:rFonts w:ascii="Lato" w:eastAsia="Lato" w:hAnsi="Lato" w:cs="Lato"/>
            <w:color w:val="1155CC"/>
            <w:u w:val="single"/>
          </w:rPr>
          <w:t>Huaisai</w:t>
        </w:r>
        <w:proofErr w:type="spellEnd"/>
        <w:r>
          <w:rPr>
            <w:rFonts w:ascii="Lato" w:eastAsia="Lato" w:hAnsi="Lato" w:cs="Lato"/>
            <w:color w:val="1155CC"/>
            <w:u w:val="single"/>
          </w:rPr>
          <w:t xml:space="preserve"> et al., 2006</w:t>
        </w:r>
      </w:hyperlink>
      <w:r>
        <w:rPr>
          <w:rFonts w:ascii="Lato" w:eastAsia="Lato" w:hAnsi="Lato" w:cs="Lato"/>
          <w:color w:val="333333"/>
        </w:rPr>
        <w:t xml:space="preserve">; </w:t>
      </w:r>
      <w:hyperlink r:id="rId79">
        <w:proofErr w:type="spellStart"/>
        <w:r>
          <w:rPr>
            <w:rFonts w:ascii="Lato" w:eastAsia="Lato" w:hAnsi="Lato" w:cs="Lato"/>
            <w:color w:val="1155CC"/>
            <w:u w:val="single"/>
          </w:rPr>
          <w:t>Foran</w:t>
        </w:r>
        <w:proofErr w:type="spellEnd"/>
        <w:r>
          <w:rPr>
            <w:rFonts w:ascii="Lato" w:eastAsia="Lato" w:hAnsi="Lato" w:cs="Lato"/>
            <w:color w:val="1155CC"/>
            <w:u w:val="single"/>
          </w:rPr>
          <w:t xml:space="preserve"> et al., 2012</w:t>
        </w:r>
      </w:hyperlink>
      <w:r>
        <w:rPr>
          <w:rFonts w:ascii="Lato" w:eastAsia="Lato" w:hAnsi="Lato" w:cs="Lato"/>
          <w:color w:val="333333"/>
        </w:rPr>
        <w:t xml:space="preserve">), and efforts to address these concerns have been threatened by political instability. </w:t>
      </w:r>
      <w:r>
        <w:rPr>
          <w:rFonts w:ascii="Lato" w:eastAsia="Lato" w:hAnsi="Lato" w:cs="Lato"/>
          <w:highlight w:val="white"/>
        </w:rPr>
        <w:t>Failing to address these concerns may exacerbate individual vulnerability to water-related hazards.</w:t>
      </w:r>
    </w:p>
    <w:p w14:paraId="195A6387" w14:textId="77777777" w:rsidR="00536392" w:rsidRDefault="00536392">
      <w:pPr>
        <w:rPr>
          <w:rFonts w:ascii="Lato" w:eastAsia="Lato" w:hAnsi="Lato" w:cs="Lato"/>
          <w:b/>
          <w:highlight w:val="white"/>
        </w:rPr>
      </w:pPr>
    </w:p>
    <w:p w14:paraId="3BA8FD46" w14:textId="77777777" w:rsidR="00536392" w:rsidRDefault="00D94763">
      <w:pPr>
        <w:pStyle w:val="Heading3"/>
      </w:pPr>
      <w:bookmarkStart w:id="56" w:name="_kfjhika4xe4s" w:colFirst="0" w:colLast="0"/>
      <w:bookmarkEnd w:id="56"/>
      <w:r>
        <w:t xml:space="preserve">4.2.1. Disaster Preparedness </w:t>
      </w:r>
    </w:p>
    <w:p w14:paraId="5D0927FE" w14:textId="77777777" w:rsidR="00536392" w:rsidRDefault="00536392">
      <w:pPr>
        <w:shd w:val="clear" w:color="auto" w:fill="FFFFFF"/>
        <w:spacing w:after="160"/>
        <w:jc w:val="both"/>
        <w:rPr>
          <w:rFonts w:ascii="Lato" w:eastAsia="Lato" w:hAnsi="Lato" w:cs="Lato"/>
          <w:color w:val="333333"/>
        </w:rPr>
      </w:pPr>
    </w:p>
    <w:p w14:paraId="435012A4" w14:textId="77777777" w:rsidR="00536392" w:rsidRDefault="00D94763">
      <w:pPr>
        <w:shd w:val="clear" w:color="auto" w:fill="FFFFFF"/>
        <w:spacing w:after="160"/>
        <w:jc w:val="both"/>
        <w:rPr>
          <w:rFonts w:ascii="Lato" w:eastAsia="Lato" w:hAnsi="Lato" w:cs="Lato"/>
          <w:highlight w:val="white"/>
        </w:rPr>
      </w:pPr>
      <w:r>
        <w:rPr>
          <w:rFonts w:ascii="Lato" w:eastAsia="Lato" w:hAnsi="Lato" w:cs="Lato"/>
          <w:color w:val="333333"/>
        </w:rPr>
        <w:t xml:space="preserve">In light of heavy bureaucracy and political instability, basic disaster preparedness systems remain ineffective. Thailand’s Meteorological Department has long complained of an </w:t>
      </w:r>
      <w:hyperlink r:id="rId80">
        <w:r>
          <w:rPr>
            <w:rFonts w:ascii="Lato" w:eastAsia="Lato" w:hAnsi="Lato" w:cs="Lato"/>
            <w:color w:val="0C5390"/>
            <w:u w:val="single"/>
          </w:rPr>
          <w:t>inadequate rainfall prediction system</w:t>
        </w:r>
      </w:hyperlink>
      <w:r>
        <w:rPr>
          <w:rFonts w:ascii="Lato" w:eastAsia="Lato" w:hAnsi="Lato" w:cs="Lato"/>
          <w:color w:val="333333"/>
        </w:rPr>
        <w:t xml:space="preserve">; with regards to the 2011 floods, department authorities stated that, “No one expected rainfall would be this much. Right </w:t>
      </w:r>
      <w:proofErr w:type="gramStart"/>
      <w:r>
        <w:rPr>
          <w:rFonts w:ascii="Lato" w:eastAsia="Lato" w:hAnsi="Lato" w:cs="Lato"/>
          <w:color w:val="333333"/>
        </w:rPr>
        <w:t>now</w:t>
      </w:r>
      <w:proofErr w:type="gramEnd"/>
      <w:r>
        <w:rPr>
          <w:rFonts w:ascii="Lato" w:eastAsia="Lato" w:hAnsi="Lato" w:cs="Lato"/>
          <w:color w:val="333333"/>
        </w:rPr>
        <w:t xml:space="preserve"> our system, including hardware and software, is obsolete.” Requests </w:t>
      </w:r>
      <w:r>
        <w:rPr>
          <w:rFonts w:ascii="Lato" w:eastAsia="Lato" w:hAnsi="Lato" w:cs="Lato"/>
          <w:color w:val="333333"/>
          <w:highlight w:val="white"/>
        </w:rPr>
        <w:t xml:space="preserve">for a 4 billion baht ($130 million) overhaul of its radar and </w:t>
      </w:r>
      <w:proofErr w:type="spellStart"/>
      <w:r>
        <w:rPr>
          <w:rFonts w:ascii="Lato" w:eastAsia="Lato" w:hAnsi="Lato" w:cs="Lato"/>
          <w:color w:val="333333"/>
          <w:highlight w:val="white"/>
        </w:rPr>
        <w:t>modeling</w:t>
      </w:r>
      <w:proofErr w:type="spellEnd"/>
      <w:r>
        <w:rPr>
          <w:rFonts w:ascii="Lato" w:eastAsia="Lato" w:hAnsi="Lato" w:cs="Lato"/>
          <w:color w:val="333333"/>
          <w:highlight w:val="white"/>
        </w:rPr>
        <w:t xml:space="preserve"> systems had gone unheeded since 2009 </w:t>
      </w:r>
      <w:hyperlink r:id="rId81">
        <w:r>
          <w:rPr>
            <w:rFonts w:ascii="Lato" w:eastAsia="Lato" w:hAnsi="Lato" w:cs="Lato"/>
            <w:color w:val="1155CC"/>
            <w:highlight w:val="white"/>
            <w:u w:val="single"/>
          </w:rPr>
          <w:t>(Bloomberg, 2011)</w:t>
        </w:r>
      </w:hyperlink>
      <w:r>
        <w:rPr>
          <w:rFonts w:ascii="Lato" w:eastAsia="Lato" w:hAnsi="Lato" w:cs="Lato"/>
          <w:highlight w:val="white"/>
        </w:rPr>
        <w:t xml:space="preserve">. </w:t>
      </w:r>
      <w:hyperlink r:id="rId82">
        <w:r>
          <w:rPr>
            <w:rFonts w:ascii="Lato" w:eastAsia="Lato" w:hAnsi="Lato" w:cs="Lato"/>
            <w:color w:val="1155CC"/>
            <w:highlight w:val="white"/>
            <w:u w:val="single"/>
          </w:rPr>
          <w:t xml:space="preserve">Smith </w:t>
        </w:r>
        <w:proofErr w:type="spellStart"/>
        <w:r>
          <w:rPr>
            <w:rFonts w:ascii="Lato" w:eastAsia="Lato" w:hAnsi="Lato" w:cs="Lato"/>
            <w:color w:val="1155CC"/>
            <w:highlight w:val="white"/>
            <w:u w:val="single"/>
          </w:rPr>
          <w:t>Dharmasaroja</w:t>
        </w:r>
        <w:proofErr w:type="spellEnd"/>
      </w:hyperlink>
      <w:r>
        <w:rPr>
          <w:rFonts w:ascii="Lato" w:eastAsia="Lato" w:hAnsi="Lato" w:cs="Lato"/>
          <w:color w:val="333333"/>
          <w:highlight w:val="white"/>
        </w:rPr>
        <w:t xml:space="preserve">, former director general of the Thai Meteorological Department, highlights that </w:t>
      </w:r>
      <w:r>
        <w:rPr>
          <w:rFonts w:ascii="Lato" w:eastAsia="Lato" w:hAnsi="Lato" w:cs="Lato"/>
          <w:highlight w:val="white"/>
        </w:rPr>
        <w:t>these miscalculations were directly responsible for exacerbating the floods, as water from the dams were forced to be discharged too late during the height of the disaster.</w:t>
      </w:r>
    </w:p>
    <w:p w14:paraId="71E7EF79" w14:textId="6A2F7180" w:rsidR="00536392" w:rsidRDefault="00D94763">
      <w:pPr>
        <w:shd w:val="clear" w:color="auto" w:fill="FFFFFF"/>
        <w:spacing w:after="160"/>
        <w:jc w:val="both"/>
        <w:rPr>
          <w:rFonts w:ascii="Lato" w:eastAsia="Lato" w:hAnsi="Lato" w:cs="Lato"/>
          <w:highlight w:val="white"/>
        </w:rPr>
      </w:pPr>
      <w:r>
        <w:rPr>
          <w:rFonts w:ascii="Lato" w:eastAsia="Lato" w:hAnsi="Lato" w:cs="Lato"/>
          <w:highlight w:val="white"/>
        </w:rPr>
        <w:t xml:space="preserve">Furthermore, the </w:t>
      </w:r>
      <w:commentRangeStart w:id="57"/>
      <w:r>
        <w:rPr>
          <w:rFonts w:ascii="Lato" w:eastAsia="Lato" w:hAnsi="Lato" w:cs="Lato"/>
          <w:highlight w:val="white"/>
        </w:rPr>
        <w:t xml:space="preserve">tense history and relationship between the military and civilian government </w:t>
      </w:r>
      <w:commentRangeEnd w:id="57"/>
      <w:r>
        <w:commentReference w:id="57"/>
      </w:r>
      <w:r>
        <w:rPr>
          <w:rFonts w:ascii="Lato" w:eastAsia="Lato" w:hAnsi="Lato" w:cs="Lato"/>
          <w:highlight w:val="white"/>
        </w:rPr>
        <w:t>has undermined disaster warning systems as local authorities are cautious in declaring disasters or dispatching military personnel as an initial response (</w:t>
      </w:r>
      <w:proofErr w:type="spellStart"/>
      <w:r>
        <w:fldChar w:fldCharType="begin"/>
      </w:r>
      <w:r>
        <w:instrText xml:space="preserve"> HYPERLINK "http://www.eastasiaforum.org/2011/12/02/thailand-politics-of-a-flood/" \h </w:instrText>
      </w:r>
      <w:r>
        <w:fldChar w:fldCharType="separate"/>
      </w:r>
      <w:r>
        <w:rPr>
          <w:rFonts w:ascii="Lato" w:eastAsia="Lato" w:hAnsi="Lato" w:cs="Lato"/>
          <w:color w:val="1155CC"/>
          <w:highlight w:val="white"/>
          <w:u w:val="single"/>
        </w:rPr>
        <w:t>Setboonsarng</w:t>
      </w:r>
      <w:proofErr w:type="spellEnd"/>
      <w:r>
        <w:rPr>
          <w:rFonts w:ascii="Lato" w:eastAsia="Lato" w:hAnsi="Lato" w:cs="Lato"/>
          <w:color w:val="1155CC"/>
          <w:highlight w:val="white"/>
          <w:u w:val="single"/>
        </w:rPr>
        <w:t>, 2011</w:t>
      </w:r>
      <w:r>
        <w:rPr>
          <w:rFonts w:ascii="Lato" w:eastAsia="Lato" w:hAnsi="Lato" w:cs="Lato"/>
          <w:color w:val="1155CC"/>
          <w:highlight w:val="white"/>
          <w:u w:val="single"/>
        </w:rPr>
        <w:fldChar w:fldCharType="end"/>
      </w:r>
      <w:r>
        <w:rPr>
          <w:rFonts w:ascii="Lato" w:eastAsia="Lato" w:hAnsi="Lato" w:cs="Lato"/>
          <w:highlight w:val="white"/>
        </w:rPr>
        <w:t>). If armed forces are deployed immediately, this signals a security response to the population and implies higher levels of emergency. In addition to this, sending armed forces into areas of ongoing conflict is a delicate matter that could aggravate the conflict-torn provinces in the more vulnerable</w:t>
      </w:r>
      <w:r>
        <w:commentReference w:id="58"/>
      </w:r>
      <w:r>
        <w:rPr>
          <w:rFonts w:ascii="Lato" w:eastAsia="Lato" w:hAnsi="Lato" w:cs="Lato"/>
          <w:highlight w:val="white"/>
        </w:rPr>
        <w:t xml:space="preserve"> south. This is despite the fact that disaster management efforts are ultimately dependent on the military due to their resources and experience </w:t>
      </w:r>
      <w:hyperlink r:id="rId83">
        <w:r>
          <w:rPr>
            <w:rFonts w:ascii="Lato" w:eastAsia="Lato" w:hAnsi="Lato" w:cs="Lato"/>
            <w:color w:val="1155CC"/>
            <w:u w:val="single"/>
          </w:rPr>
          <w:t>(Maier-Knapp, 2015)</w:t>
        </w:r>
      </w:hyperlink>
      <w:r>
        <w:rPr>
          <w:rFonts w:ascii="Lato" w:eastAsia="Lato" w:hAnsi="Lato" w:cs="Lato"/>
          <w:highlight w:val="white"/>
        </w:rPr>
        <w:t xml:space="preserve">. </w:t>
      </w:r>
    </w:p>
    <w:p w14:paraId="69DAE340" w14:textId="77777777" w:rsidR="00536392" w:rsidRDefault="00D94763">
      <w:pPr>
        <w:shd w:val="clear" w:color="auto" w:fill="FFFFFF"/>
        <w:spacing w:after="160"/>
        <w:jc w:val="both"/>
        <w:rPr>
          <w:rFonts w:ascii="Lato" w:eastAsia="Lato" w:hAnsi="Lato" w:cs="Lato"/>
          <w:highlight w:val="white"/>
        </w:rPr>
      </w:pPr>
      <w:r>
        <w:rPr>
          <w:rFonts w:ascii="Lato" w:eastAsia="Lato" w:hAnsi="Lato" w:cs="Lato"/>
          <w:highlight w:val="white"/>
        </w:rPr>
        <w:t xml:space="preserve">In 2017, the northern province of </w:t>
      </w:r>
      <w:proofErr w:type="spellStart"/>
      <w:r>
        <w:rPr>
          <w:rFonts w:ascii="Lato" w:eastAsia="Lato" w:hAnsi="Lato" w:cs="Lato"/>
          <w:highlight w:val="white"/>
        </w:rPr>
        <w:t>Sakon</w:t>
      </w:r>
      <w:proofErr w:type="spellEnd"/>
      <w:r>
        <w:rPr>
          <w:rFonts w:ascii="Lato" w:eastAsia="Lato" w:hAnsi="Lato" w:cs="Lato"/>
          <w:highlight w:val="white"/>
        </w:rPr>
        <w:t xml:space="preserve"> Nakhon was hit with the worst flooding in 20 years, affecting 426,000 people and killing at least 7. Reportedly, warnings by local authorities were contradictory and confusing; at the peak of the flood, pictures of the overflowing </w:t>
      </w:r>
      <w:proofErr w:type="spellStart"/>
      <w:r>
        <w:rPr>
          <w:rFonts w:ascii="Lato" w:eastAsia="Lato" w:hAnsi="Lato" w:cs="Lato"/>
          <w:highlight w:val="white"/>
        </w:rPr>
        <w:t>Huai</w:t>
      </w:r>
      <w:proofErr w:type="spellEnd"/>
      <w:r>
        <w:rPr>
          <w:rFonts w:ascii="Lato" w:eastAsia="Lato" w:hAnsi="Lato" w:cs="Lato"/>
          <w:highlight w:val="white"/>
        </w:rPr>
        <w:t xml:space="preserve"> Sai </w:t>
      </w:r>
      <w:proofErr w:type="spellStart"/>
      <w:r>
        <w:rPr>
          <w:rFonts w:ascii="Lato" w:eastAsia="Lato" w:hAnsi="Lato" w:cs="Lato"/>
          <w:highlight w:val="white"/>
        </w:rPr>
        <w:t>Khamin</w:t>
      </w:r>
      <w:proofErr w:type="spellEnd"/>
      <w:r>
        <w:rPr>
          <w:rFonts w:ascii="Lato" w:eastAsia="Lato" w:hAnsi="Lato" w:cs="Lato"/>
          <w:highlight w:val="white"/>
        </w:rPr>
        <w:t xml:space="preserve"> reservoir were posted on social media and quickly dismissed by the Irrigation Department, </w:t>
      </w:r>
      <w:commentRangeStart w:id="59"/>
      <w:r>
        <w:rPr>
          <w:rFonts w:ascii="Lato" w:eastAsia="Lato" w:hAnsi="Lato" w:cs="Lato"/>
          <w:highlight w:val="white"/>
        </w:rPr>
        <w:t>while the Department of Disaster Prevention and Mitigation continually denied local reports of malfunction with an emergency siren warning tower</w:t>
      </w:r>
      <w:commentRangeEnd w:id="59"/>
      <w:r>
        <w:commentReference w:id="59"/>
      </w:r>
      <w:r>
        <w:rPr>
          <w:rFonts w:ascii="Lato" w:eastAsia="Lato" w:hAnsi="Lato" w:cs="Lato"/>
          <w:highlight w:val="white"/>
        </w:rPr>
        <w:t xml:space="preserve"> (</w:t>
      </w:r>
      <w:hyperlink r:id="rId84">
        <w:r>
          <w:rPr>
            <w:rFonts w:ascii="Lato" w:eastAsia="Lato" w:hAnsi="Lato" w:cs="Lato"/>
            <w:color w:val="1155CC"/>
            <w:highlight w:val="white"/>
            <w:u w:val="single"/>
          </w:rPr>
          <w:t>Bangkok Post</w:t>
        </w:r>
      </w:hyperlink>
      <w:r>
        <w:rPr>
          <w:rFonts w:ascii="Lato" w:eastAsia="Lato" w:hAnsi="Lato" w:cs="Lato"/>
          <w:highlight w:val="white"/>
        </w:rPr>
        <w:t xml:space="preserve">). </w:t>
      </w:r>
    </w:p>
    <w:p w14:paraId="0D4CF67B" w14:textId="77777777" w:rsidR="00536392" w:rsidRDefault="00536392">
      <w:pPr>
        <w:shd w:val="clear" w:color="auto" w:fill="FFFFFF"/>
        <w:spacing w:after="160"/>
        <w:rPr>
          <w:rFonts w:ascii="Lato" w:eastAsia="Lato" w:hAnsi="Lato" w:cs="Lato"/>
          <w:sz w:val="24"/>
          <w:szCs w:val="24"/>
          <w:highlight w:val="white"/>
        </w:rPr>
      </w:pPr>
    </w:p>
    <w:p w14:paraId="5C987332" w14:textId="77777777" w:rsidR="00536392" w:rsidRDefault="00D94763">
      <w:pPr>
        <w:pStyle w:val="Heading3"/>
        <w:shd w:val="clear" w:color="auto" w:fill="FFFFFF"/>
        <w:spacing w:after="160"/>
      </w:pPr>
      <w:bookmarkStart w:id="60" w:name="_8xazw57pr16r" w:colFirst="0" w:colLast="0"/>
      <w:bookmarkEnd w:id="60"/>
      <w:r>
        <w:t>4.2.2. Disaster Response and Recovery</w:t>
      </w:r>
    </w:p>
    <w:p w14:paraId="5F882CF0" w14:textId="77777777" w:rsidR="00536392" w:rsidRDefault="00536392">
      <w:pPr>
        <w:jc w:val="both"/>
        <w:rPr>
          <w:rFonts w:ascii="Lato" w:eastAsia="Lato" w:hAnsi="Lato" w:cs="Lato"/>
          <w:highlight w:val="white"/>
        </w:rPr>
      </w:pPr>
    </w:p>
    <w:p w14:paraId="0630E2FC" w14:textId="77777777" w:rsidR="00536392" w:rsidRDefault="00D94763">
      <w:pPr>
        <w:jc w:val="both"/>
        <w:rPr>
          <w:rFonts w:ascii="Lato" w:eastAsia="Lato" w:hAnsi="Lato" w:cs="Lato"/>
          <w:highlight w:val="white"/>
        </w:rPr>
      </w:pPr>
      <w:commentRangeStart w:id="61"/>
      <w:r>
        <w:rPr>
          <w:rFonts w:ascii="Lato" w:eastAsia="Lato" w:hAnsi="Lato" w:cs="Lato"/>
          <w:highlight w:val="white"/>
        </w:rPr>
        <w:t xml:space="preserve">In times of disaster, political instability and inefficiency further worsens response during the most critical moments, as conflicting parties with different agendas compete over management strategies. </w:t>
      </w:r>
      <w:commentRangeEnd w:id="61"/>
      <w:r>
        <w:commentReference w:id="61"/>
      </w:r>
    </w:p>
    <w:p w14:paraId="1C809153" w14:textId="77777777" w:rsidR="00536392" w:rsidRDefault="00536392">
      <w:pPr>
        <w:rPr>
          <w:rFonts w:ascii="Lato" w:eastAsia="Lato" w:hAnsi="Lato" w:cs="Lato"/>
          <w:highlight w:val="white"/>
        </w:rPr>
      </w:pPr>
    </w:p>
    <w:p w14:paraId="0B53E456" w14:textId="4BB8A322" w:rsidR="00536392" w:rsidRDefault="00D94763">
      <w:pPr>
        <w:jc w:val="both"/>
        <w:rPr>
          <w:rFonts w:ascii="Lato" w:eastAsia="Lato" w:hAnsi="Lato" w:cs="Lato"/>
          <w:highlight w:val="white"/>
        </w:rPr>
      </w:pPr>
      <w:r>
        <w:rPr>
          <w:rFonts w:ascii="Lato" w:eastAsia="Lato" w:hAnsi="Lato" w:cs="Lato"/>
          <w:highlight w:val="white"/>
        </w:rPr>
        <w:t>Presently in Thailand, divide between the interests of the rural and urban areas manifest themselves along party lines, leading to conflicts between the central government, which relies heavily on rural support, and opposition parties, which have strong support in urban centres. This may lead to competing agendas during disaster events. During the 2011 floods, clashes between the Bangkok’s opposition-run Governor’s office and the central government were critical in determining the city’s response strategies. When the central government ordered a redirection of flood waters towards the city centre, a bastion of support for the city’s governor, the Governor openly challenged the legality of the prime minister’s decision. This led to the delay in deploying 800,000 sandbags, which were refused by the city’s governor, and have also led to accusations of favouritism in disaster-response decisions by different levels of government (</w:t>
      </w:r>
      <w:hyperlink r:id="rId85">
        <w:r>
          <w:rPr>
            <w:rFonts w:ascii="Lato" w:eastAsia="Lato" w:hAnsi="Lato" w:cs="Lato"/>
            <w:color w:val="1155CC"/>
            <w:highlight w:val="white"/>
            <w:u w:val="single"/>
          </w:rPr>
          <w:t>The Centre for Climate and Security</w:t>
        </w:r>
      </w:hyperlink>
      <w:r>
        <w:rPr>
          <w:rFonts w:ascii="Lato" w:eastAsia="Lato" w:hAnsi="Lato" w:cs="Lato"/>
          <w:highlight w:val="white"/>
        </w:rPr>
        <w:t>)</w:t>
      </w:r>
      <w:r>
        <w:rPr>
          <w:rFonts w:ascii="Lato" w:eastAsia="Lato" w:hAnsi="Lato" w:cs="Lato"/>
          <w:color w:val="333333"/>
          <w:highlight w:val="white"/>
        </w:rPr>
        <w:t xml:space="preserve">. </w:t>
      </w:r>
      <w:r>
        <w:rPr>
          <w:rFonts w:ascii="Lato" w:eastAsia="Lato" w:hAnsi="Lato" w:cs="Lato"/>
          <w:highlight w:val="white"/>
        </w:rPr>
        <w:t xml:space="preserve">In the later days of </w:t>
      </w:r>
      <w:r>
        <w:rPr>
          <w:rFonts w:ascii="Lato" w:eastAsia="Lato" w:hAnsi="Lato" w:cs="Lato"/>
          <w:highlight w:val="white"/>
        </w:rPr>
        <w:lastRenderedPageBreak/>
        <w:t xml:space="preserve">the flood, </w:t>
      </w:r>
      <w:r>
        <w:rPr>
          <w:rFonts w:ascii="Lato" w:eastAsia="Lato" w:hAnsi="Lato" w:cs="Lato"/>
          <w:color w:val="282F2F"/>
          <w:highlight w:val="white"/>
        </w:rPr>
        <w:t>the Governor also contradicted the official statement of safety by the Police General and Prime Minister by urging his residents to evacuate, saying, “</w:t>
      </w:r>
      <w:r>
        <w:rPr>
          <w:rFonts w:ascii="Lato" w:eastAsia="Lato" w:hAnsi="Lato" w:cs="Lato"/>
          <w:color w:val="333333"/>
          <w:highlight w:val="white"/>
        </w:rPr>
        <w:t xml:space="preserve">Listen to me and only me. I will tell you when it is safe” (quoted in </w:t>
      </w:r>
      <w:hyperlink r:id="rId86">
        <w:proofErr w:type="spellStart"/>
        <w:r>
          <w:rPr>
            <w:rFonts w:ascii="Lato" w:eastAsia="Lato" w:hAnsi="Lato" w:cs="Lato"/>
            <w:color w:val="1155CC"/>
            <w:highlight w:val="white"/>
            <w:u w:val="single"/>
          </w:rPr>
          <w:t>Setboonsarng</w:t>
        </w:r>
        <w:proofErr w:type="spellEnd"/>
        <w:r>
          <w:rPr>
            <w:rFonts w:ascii="Lato" w:eastAsia="Lato" w:hAnsi="Lato" w:cs="Lato"/>
            <w:color w:val="1155CC"/>
            <w:highlight w:val="white"/>
            <w:u w:val="single"/>
          </w:rPr>
          <w:t>, 2011</w:t>
        </w:r>
      </w:hyperlink>
      <w:r>
        <w:rPr>
          <w:rFonts w:ascii="Lato" w:eastAsia="Lato" w:hAnsi="Lato" w:cs="Lato"/>
          <w:color w:val="333333"/>
          <w:highlight w:val="white"/>
        </w:rPr>
        <w:t>).</w:t>
      </w:r>
    </w:p>
    <w:p w14:paraId="2C6B8026" w14:textId="77777777" w:rsidR="00536392" w:rsidRDefault="00536392">
      <w:pPr>
        <w:rPr>
          <w:rFonts w:ascii="Lato" w:eastAsia="Lato" w:hAnsi="Lato" w:cs="Lato"/>
          <w:b/>
          <w:highlight w:val="white"/>
        </w:rPr>
      </w:pPr>
    </w:p>
    <w:p w14:paraId="33200188" w14:textId="77777777" w:rsidR="00536392" w:rsidRDefault="00D94763">
      <w:pPr>
        <w:jc w:val="both"/>
        <w:rPr>
          <w:rFonts w:ascii="Lato" w:eastAsia="Lato" w:hAnsi="Lato" w:cs="Lato"/>
          <w:color w:val="282F2F"/>
          <w:highlight w:val="white"/>
        </w:rPr>
      </w:pPr>
      <w:r>
        <w:rPr>
          <w:rFonts w:ascii="Lato" w:eastAsia="Lato" w:hAnsi="Lato" w:cs="Lato"/>
          <w:color w:val="333333"/>
        </w:rPr>
        <w:t xml:space="preserve">The political situation in Thailand was further complicated following the re-establishment of the military government under Prime Minister </w:t>
      </w:r>
      <w:r>
        <w:rPr>
          <w:rFonts w:ascii="Lato" w:eastAsia="Lato" w:hAnsi="Lato" w:cs="Lato"/>
          <w:color w:val="282F2F"/>
          <w:highlight w:val="white"/>
        </w:rPr>
        <w:t>Prayuth Chan-</w:t>
      </w:r>
      <w:proofErr w:type="spellStart"/>
      <w:r>
        <w:rPr>
          <w:rFonts w:ascii="Lato" w:eastAsia="Lato" w:hAnsi="Lato" w:cs="Lato"/>
          <w:color w:val="282F2F"/>
          <w:highlight w:val="white"/>
        </w:rPr>
        <w:t>ocha</w:t>
      </w:r>
      <w:proofErr w:type="spellEnd"/>
      <w:r>
        <w:rPr>
          <w:rFonts w:ascii="Lato" w:eastAsia="Lato" w:hAnsi="Lato" w:cs="Lato"/>
          <w:color w:val="282F2F"/>
          <w:highlight w:val="white"/>
        </w:rPr>
        <w:t xml:space="preserve"> in 2014, who some blame for withholding government disaster relief in the aftermath of the 2016 El Niño droughts (</w:t>
      </w:r>
      <w:hyperlink r:id="rId87">
        <w:r>
          <w:rPr>
            <w:rFonts w:ascii="Lato" w:eastAsia="Lato" w:hAnsi="Lato" w:cs="Lato"/>
            <w:color w:val="1155CC"/>
            <w:highlight w:val="white"/>
            <w:u w:val="single"/>
          </w:rPr>
          <w:t>Lewis, 2016</w:t>
        </w:r>
      </w:hyperlink>
      <w:r>
        <w:rPr>
          <w:rFonts w:ascii="Lato" w:eastAsia="Lato" w:hAnsi="Lato" w:cs="Lato"/>
          <w:color w:val="282F2F"/>
          <w:highlight w:val="white"/>
        </w:rPr>
        <w:t>). Chan-</w:t>
      </w:r>
      <w:proofErr w:type="spellStart"/>
      <w:r>
        <w:rPr>
          <w:rFonts w:ascii="Lato" w:eastAsia="Lato" w:hAnsi="Lato" w:cs="Lato"/>
          <w:color w:val="282F2F"/>
          <w:highlight w:val="white"/>
        </w:rPr>
        <w:t>ocha</w:t>
      </w:r>
      <w:proofErr w:type="spellEnd"/>
      <w:r>
        <w:rPr>
          <w:rFonts w:ascii="Lato" w:eastAsia="Lato" w:hAnsi="Lato" w:cs="Lato"/>
          <w:color w:val="282F2F"/>
          <w:highlight w:val="white"/>
        </w:rPr>
        <w:t xml:space="preserve"> in fact publicly doubted the severity of the crisis and the validity of complaints from the rural authorities. He expressed in a radio address, “How can the whole province have no water?” and stressed the need for verification and prioritization of efforts based on the type of assistance required (</w:t>
      </w:r>
      <w:hyperlink r:id="rId88">
        <w:r>
          <w:rPr>
            <w:rFonts w:ascii="Lato" w:eastAsia="Lato" w:hAnsi="Lato" w:cs="Lato"/>
            <w:color w:val="1155CC"/>
            <w:highlight w:val="white"/>
            <w:u w:val="single"/>
          </w:rPr>
          <w:t>Bangkok Post, 2016</w:t>
        </w:r>
      </w:hyperlink>
      <w:r>
        <w:rPr>
          <w:rFonts w:ascii="Lato" w:eastAsia="Lato" w:hAnsi="Lato" w:cs="Lato"/>
          <w:color w:val="282F2F"/>
          <w:highlight w:val="white"/>
        </w:rPr>
        <w:t xml:space="preserve">). </w:t>
      </w:r>
    </w:p>
    <w:p w14:paraId="6DE77C12" w14:textId="77777777" w:rsidR="00536392" w:rsidRDefault="00536392">
      <w:pPr>
        <w:rPr>
          <w:rFonts w:ascii="Lato" w:eastAsia="Lato" w:hAnsi="Lato" w:cs="Lato"/>
          <w:color w:val="282F2F"/>
          <w:highlight w:val="white"/>
        </w:rPr>
      </w:pPr>
    </w:p>
    <w:p w14:paraId="648FAB2F" w14:textId="77777777" w:rsidR="00536392" w:rsidRDefault="00D94763">
      <w:pPr>
        <w:jc w:val="both"/>
        <w:rPr>
          <w:rFonts w:ascii="Lato" w:eastAsia="Lato" w:hAnsi="Lato" w:cs="Lato"/>
          <w:color w:val="282F2F"/>
          <w:highlight w:val="white"/>
        </w:rPr>
      </w:pPr>
      <w:r>
        <w:rPr>
          <w:rFonts w:ascii="Lato" w:eastAsia="Lato" w:hAnsi="Lato" w:cs="Lato"/>
          <w:color w:val="282F2F"/>
          <w:highlight w:val="white"/>
        </w:rPr>
        <w:t>Evidently, tension between the various levels and forms of political power greatly undermine efforts at creating a coherent disaster response strategy in times of crises.</w:t>
      </w:r>
    </w:p>
    <w:p w14:paraId="76A71299" w14:textId="77777777" w:rsidR="00536392" w:rsidRDefault="00536392">
      <w:pPr>
        <w:rPr>
          <w:rFonts w:ascii="Lato" w:eastAsia="Lato" w:hAnsi="Lato" w:cs="Lato"/>
          <w:b/>
          <w:highlight w:val="white"/>
        </w:rPr>
      </w:pPr>
    </w:p>
    <w:p w14:paraId="02816056" w14:textId="77777777" w:rsidR="00536392" w:rsidRDefault="00D94763">
      <w:pPr>
        <w:pStyle w:val="Heading3"/>
      </w:pPr>
      <w:bookmarkStart w:id="62" w:name="_seow21s4hoto" w:colFirst="0" w:colLast="0"/>
      <w:bookmarkEnd w:id="62"/>
      <w:r>
        <w:t>4.2.3. Disaster Mitigation</w:t>
      </w:r>
    </w:p>
    <w:p w14:paraId="38597452" w14:textId="77777777" w:rsidR="00536392" w:rsidRDefault="00536392">
      <w:pPr>
        <w:rPr>
          <w:rFonts w:ascii="Lato" w:eastAsia="Lato" w:hAnsi="Lato" w:cs="Lato"/>
          <w:highlight w:val="white"/>
        </w:rPr>
      </w:pPr>
    </w:p>
    <w:p w14:paraId="5AD046A8" w14:textId="178595DE" w:rsidR="00536392" w:rsidRDefault="00D94763">
      <w:pPr>
        <w:jc w:val="both"/>
        <w:rPr>
          <w:rFonts w:ascii="Lato" w:eastAsia="Lato" w:hAnsi="Lato" w:cs="Lato"/>
          <w:highlight w:val="white"/>
        </w:rPr>
      </w:pPr>
      <w:r>
        <w:rPr>
          <w:rFonts w:ascii="Lato" w:eastAsia="Lato" w:hAnsi="Lato" w:cs="Lato"/>
          <w:highlight w:val="white"/>
        </w:rPr>
        <w:t xml:space="preserve">Furthermore, anti-flood and anti-drought preventative measures can come into conflict and even outright contradict one another, forcing difficult choices on a government already stretched thin by bureaucracy and political </w:t>
      </w:r>
      <w:proofErr w:type="spellStart"/>
      <w:r>
        <w:rPr>
          <w:rFonts w:ascii="Lato" w:eastAsia="Lato" w:hAnsi="Lato" w:cs="Lato"/>
          <w:highlight w:val="white"/>
        </w:rPr>
        <w:t>tradeoffs</w:t>
      </w:r>
      <w:proofErr w:type="spellEnd"/>
      <w:r>
        <w:rPr>
          <w:rFonts w:ascii="Lato" w:eastAsia="Lato" w:hAnsi="Lato" w:cs="Lato"/>
          <w:highlight w:val="white"/>
        </w:rPr>
        <w:t>. F</w:t>
      </w:r>
      <w:commentRangeStart w:id="63"/>
      <w:commentRangeStart w:id="64"/>
      <w:r>
        <w:rPr>
          <w:rFonts w:ascii="Lato" w:eastAsia="Lato" w:hAnsi="Lato" w:cs="Lato"/>
          <w:highlight w:val="white"/>
        </w:rPr>
        <w:t xml:space="preserve">or example, management of reservoir water storage requires highly politicized decisions about when to release water from the dams, potentially wasting resources in the case of a sudden drought while increasing capacity for flood mitigation. </w:t>
      </w:r>
      <w:commentRangeEnd w:id="63"/>
      <w:r>
        <w:commentReference w:id="63"/>
      </w:r>
      <w:commentRangeEnd w:id="64"/>
      <w:r>
        <w:commentReference w:id="64"/>
      </w:r>
      <w:r>
        <w:rPr>
          <w:rFonts w:ascii="Lato" w:eastAsia="Lato" w:hAnsi="Lato" w:cs="Lato"/>
          <w:highlight w:val="white"/>
        </w:rPr>
        <w:t xml:space="preserve">This concurrence of floods and droughts is particularly significant due to the aforementioned lack of effective predictive technology. Retaining dam waters past the typical release point can also keep urban </w:t>
      </w:r>
      <w:r w:rsidR="00DD47A6">
        <w:rPr>
          <w:rFonts w:ascii="Lato" w:eastAsia="Lato" w:hAnsi="Lato" w:cs="Lato"/>
          <w:highlight w:val="white"/>
        </w:rPr>
        <w:t>centres</w:t>
      </w:r>
      <w:r>
        <w:rPr>
          <w:rFonts w:ascii="Lato" w:eastAsia="Lato" w:hAnsi="Lato" w:cs="Lato"/>
          <w:highlight w:val="white"/>
        </w:rPr>
        <w:t xml:space="preserve"> like Bangkok dry, but at the unjust expense of flooding many provinces upstream, aggravating urban/rural conflict further (</w:t>
      </w:r>
      <w:proofErr w:type="spellStart"/>
      <w:r>
        <w:fldChar w:fldCharType="begin"/>
      </w:r>
      <w:r>
        <w:instrText xml:space="preserve"> HYPERLINK "https://www.theguardian.com/commentisfree/2011/oct/21/thailand-floods-bangkok" \h </w:instrText>
      </w:r>
      <w:r>
        <w:fldChar w:fldCharType="separate"/>
      </w:r>
      <w:r>
        <w:rPr>
          <w:rFonts w:ascii="Lato" w:eastAsia="Lato" w:hAnsi="Lato" w:cs="Lato"/>
          <w:color w:val="1155CC"/>
          <w:highlight w:val="white"/>
          <w:u w:val="single"/>
        </w:rPr>
        <w:t>Pongsudhirak</w:t>
      </w:r>
      <w:proofErr w:type="spellEnd"/>
      <w:r>
        <w:rPr>
          <w:rFonts w:ascii="Lato" w:eastAsia="Lato" w:hAnsi="Lato" w:cs="Lato"/>
          <w:color w:val="1155CC"/>
          <w:highlight w:val="white"/>
          <w:u w:val="single"/>
        </w:rPr>
        <w:t>, 2011</w:t>
      </w:r>
      <w:r>
        <w:rPr>
          <w:rFonts w:ascii="Lato" w:eastAsia="Lato" w:hAnsi="Lato" w:cs="Lato"/>
          <w:color w:val="1155CC"/>
          <w:highlight w:val="white"/>
          <w:u w:val="single"/>
        </w:rPr>
        <w:fldChar w:fldCharType="end"/>
      </w:r>
      <w:r>
        <w:rPr>
          <w:rFonts w:ascii="Lato" w:eastAsia="Lato" w:hAnsi="Lato" w:cs="Lato"/>
          <w:highlight w:val="white"/>
        </w:rPr>
        <w:t xml:space="preserve">). </w:t>
      </w:r>
    </w:p>
    <w:p w14:paraId="033375D9" w14:textId="77777777" w:rsidR="00536392" w:rsidRDefault="00536392">
      <w:pPr>
        <w:jc w:val="both"/>
        <w:rPr>
          <w:rFonts w:ascii="Lato" w:eastAsia="Lato" w:hAnsi="Lato" w:cs="Lato"/>
          <w:highlight w:val="white"/>
        </w:rPr>
      </w:pPr>
    </w:p>
    <w:p w14:paraId="683CBF00" w14:textId="13CA6082" w:rsidR="00536392" w:rsidRDefault="00D94763">
      <w:pPr>
        <w:jc w:val="both"/>
        <w:rPr>
          <w:rFonts w:ascii="Lato" w:eastAsia="Lato" w:hAnsi="Lato" w:cs="Lato"/>
        </w:rPr>
      </w:pPr>
      <w:r>
        <w:rPr>
          <w:rFonts w:ascii="Lato" w:eastAsia="Lato" w:hAnsi="Lato" w:cs="Lato"/>
          <w:highlight w:val="white"/>
        </w:rPr>
        <w:t xml:space="preserve">When floods and droughts do occur, they hit hardest in areas with the least infrastructure to prevent and minimize damage. Flood relief requires drainage systems like canal networks, and drought risk can be drastically reduced through the creation of wells; however, these property-saving industry-saving, and potentially life-saving measures can be expensive projects and are thus only installed in the densely-populated, capital-heavy urban </w:t>
      </w:r>
      <w:r w:rsidR="00DD47A6">
        <w:rPr>
          <w:rFonts w:ascii="Lato" w:eastAsia="Lato" w:hAnsi="Lato" w:cs="Lato"/>
          <w:highlight w:val="white"/>
        </w:rPr>
        <w:t>centres</w:t>
      </w:r>
      <w:r>
        <w:rPr>
          <w:rFonts w:ascii="Lato" w:eastAsia="Lato" w:hAnsi="Lato" w:cs="Lato"/>
          <w:highlight w:val="white"/>
        </w:rPr>
        <w:t xml:space="preserve"> of commerce. Moreover, the political instability of the early 21st century contributed to a 3.8% decline of the infrastructure construction sector in 2014 and also led to long term, large scale shortages in the workforce (BMI Research, 2015).</w:t>
      </w:r>
    </w:p>
    <w:p w14:paraId="7D78538B" w14:textId="77777777" w:rsidR="00536392" w:rsidRDefault="00536392">
      <w:pPr>
        <w:rPr>
          <w:rFonts w:ascii="Lato" w:eastAsia="Lato" w:hAnsi="Lato" w:cs="Lato"/>
        </w:rPr>
      </w:pPr>
    </w:p>
    <w:p w14:paraId="0C29E599" w14:textId="77777777" w:rsidR="00536392" w:rsidRDefault="00D94763">
      <w:pPr>
        <w:jc w:val="both"/>
        <w:rPr>
          <w:rFonts w:ascii="Lato" w:eastAsia="Lato" w:hAnsi="Lato" w:cs="Lato"/>
          <w:highlight w:val="white"/>
        </w:rPr>
      </w:pPr>
      <w:r>
        <w:rPr>
          <w:rFonts w:ascii="Lato" w:eastAsia="Lato" w:hAnsi="Lato" w:cs="Lato"/>
        </w:rPr>
        <w:t>Dependence on hydrological infrastructure emphasizes existing contrasts and conflicts between Thailand’s economically and ecologically diverse regions, particularly between urban and rural areas. Infrastructure is a major limiting factor for urbanization, and the country is rushing to build the capacity to support its rapidly changing and modernizing economy, leaving some critics wondering how long-term these immediate response solutions could be and who they are prioritizing (</w:t>
      </w:r>
      <w:proofErr w:type="spellStart"/>
      <w:r>
        <w:fldChar w:fldCharType="begin"/>
      </w:r>
      <w:r>
        <w:instrText xml:space="preserve"> HYPERLINK "https://www.acccrn.net/sites/default/files/publication/attach/thailand_paper_rev2.pdf" \h </w:instrText>
      </w:r>
      <w:r>
        <w:fldChar w:fldCharType="separate"/>
      </w:r>
      <w:r>
        <w:rPr>
          <w:rFonts w:ascii="Lato" w:eastAsia="Lato" w:hAnsi="Lato" w:cs="Lato"/>
          <w:color w:val="1155CC"/>
          <w:u w:val="single"/>
        </w:rPr>
        <w:t>Thinphanga</w:t>
      </w:r>
      <w:proofErr w:type="spellEnd"/>
      <w:r>
        <w:rPr>
          <w:rFonts w:ascii="Lato" w:eastAsia="Lato" w:hAnsi="Lato" w:cs="Lato"/>
          <w:color w:val="1155CC"/>
          <w:u w:val="single"/>
        </w:rPr>
        <w:t>, Thailand Environmental Institute</w:t>
      </w:r>
      <w:r>
        <w:rPr>
          <w:rFonts w:ascii="Lato" w:eastAsia="Lato" w:hAnsi="Lato" w:cs="Lato"/>
          <w:color w:val="1155CC"/>
          <w:u w:val="single"/>
        </w:rPr>
        <w:fldChar w:fldCharType="end"/>
      </w:r>
      <w:r>
        <w:rPr>
          <w:rFonts w:ascii="Lato" w:eastAsia="Lato" w:hAnsi="Lato" w:cs="Lato"/>
        </w:rPr>
        <w:t xml:space="preserve">). </w:t>
      </w:r>
    </w:p>
    <w:p w14:paraId="3E59D9DA" w14:textId="77777777" w:rsidR="00536392" w:rsidRDefault="00536392">
      <w:pPr>
        <w:jc w:val="both"/>
        <w:rPr>
          <w:rFonts w:ascii="Lato" w:eastAsia="Lato" w:hAnsi="Lato" w:cs="Lato"/>
          <w:highlight w:val="white"/>
        </w:rPr>
      </w:pPr>
    </w:p>
    <w:p w14:paraId="18074DAD" w14:textId="53153729" w:rsidR="00536392" w:rsidRDefault="00D94763">
      <w:pPr>
        <w:pStyle w:val="Heading2"/>
      </w:pPr>
      <w:bookmarkStart w:id="65" w:name="_l4lr1wxs4p96" w:colFirst="0" w:colLast="0"/>
      <w:bookmarkEnd w:id="65"/>
      <w:r>
        <w:t>4.3. Summary</w:t>
      </w:r>
    </w:p>
    <w:p w14:paraId="6B3B9247" w14:textId="77777777" w:rsidR="00536392" w:rsidRDefault="00536392"/>
    <w:p w14:paraId="6767A2FB" w14:textId="77777777" w:rsidR="00536392" w:rsidRDefault="00D94763">
      <w:pPr>
        <w:jc w:val="both"/>
        <w:rPr>
          <w:rFonts w:ascii="Lato" w:eastAsia="Lato" w:hAnsi="Lato" w:cs="Lato"/>
          <w:highlight w:val="white"/>
        </w:rPr>
      </w:pPr>
      <w:r>
        <w:rPr>
          <w:rFonts w:ascii="Lato" w:eastAsia="Lato" w:hAnsi="Lato" w:cs="Lato"/>
        </w:rPr>
        <w:lastRenderedPageBreak/>
        <w:t xml:space="preserve">Political instability remains a fact of life in Thailand and the situation shows little sign of improvement, leading to a lack of a cohesive disaster management strategy. Due to the urgent nature of the natural hazard situation, many community-based, bottom-up approaches to hazard management have taken root in order to fill this vacuum. </w:t>
      </w:r>
      <w:r>
        <w:rPr>
          <w:rFonts w:ascii="Lato" w:eastAsia="Lato" w:hAnsi="Lato" w:cs="Lato"/>
          <w:highlight w:val="white"/>
        </w:rPr>
        <w:t>In the next section, we explore the ideologies and approaches towards disaster management that are of strong relevance to Thailand, and that could potentially advance sound disaster management policies.</w:t>
      </w:r>
    </w:p>
    <w:p w14:paraId="0DE45453" w14:textId="77777777" w:rsidR="00536392" w:rsidRDefault="00536392">
      <w:pPr>
        <w:jc w:val="both"/>
        <w:rPr>
          <w:rFonts w:ascii="Lato" w:eastAsia="Lato" w:hAnsi="Lato" w:cs="Lato"/>
          <w:highlight w:val="white"/>
        </w:rPr>
      </w:pPr>
    </w:p>
    <w:p w14:paraId="0B839F2A" w14:textId="77777777" w:rsidR="00536392" w:rsidRDefault="00D94763">
      <w:pPr>
        <w:pStyle w:val="Heading1"/>
        <w:ind w:left="0"/>
        <w:contextualSpacing w:val="0"/>
      </w:pPr>
      <w:bookmarkStart w:id="66" w:name="_shn96of6svnv" w:colFirst="0" w:colLast="0"/>
      <w:bookmarkEnd w:id="66"/>
      <w:r>
        <w:rPr>
          <w:highlight w:val="white"/>
        </w:rPr>
        <w:t xml:space="preserve">5. </w:t>
      </w:r>
      <w:r>
        <w:t xml:space="preserve"> Ideologies and Attitudes Towards Disaster Management </w:t>
      </w:r>
    </w:p>
    <w:p w14:paraId="537DCBC6" w14:textId="77777777" w:rsidR="00536392" w:rsidRDefault="00536392">
      <w:pPr>
        <w:rPr>
          <w:rFonts w:ascii="Lato" w:eastAsia="Lato" w:hAnsi="Lato" w:cs="Lato"/>
          <w:b/>
          <w:highlight w:val="white"/>
        </w:rPr>
      </w:pPr>
    </w:p>
    <w:p w14:paraId="1BFF49A4" w14:textId="77777777" w:rsidR="00536392" w:rsidRDefault="00D94763">
      <w:pPr>
        <w:pStyle w:val="Heading2"/>
      </w:pPr>
      <w:bookmarkStart w:id="67" w:name="_l6gd77nstd3" w:colFirst="0" w:colLast="0"/>
      <w:bookmarkEnd w:id="67"/>
      <w:r>
        <w:t xml:space="preserve">5.1. Sufficiency Thinking and Disaster Management </w:t>
      </w:r>
    </w:p>
    <w:p w14:paraId="2BB8E2D5" w14:textId="77777777" w:rsidR="00536392" w:rsidRDefault="00536392">
      <w:pPr>
        <w:rPr>
          <w:rFonts w:ascii="Lato" w:eastAsia="Lato" w:hAnsi="Lato" w:cs="Lato"/>
          <w:sz w:val="24"/>
          <w:szCs w:val="24"/>
          <w:highlight w:val="yellow"/>
        </w:rPr>
      </w:pPr>
    </w:p>
    <w:p w14:paraId="6EE2DF71" w14:textId="77777777" w:rsidR="00536392" w:rsidRDefault="00D94763">
      <w:pPr>
        <w:jc w:val="both"/>
        <w:rPr>
          <w:rFonts w:ascii="Lato" w:eastAsia="Lato" w:hAnsi="Lato" w:cs="Lato"/>
        </w:rPr>
      </w:pPr>
      <w:commentRangeStart w:id="68"/>
      <w:r>
        <w:rPr>
          <w:rFonts w:ascii="Lato" w:eastAsia="Lato" w:hAnsi="Lato" w:cs="Lato"/>
        </w:rPr>
        <w:t>One of the most prominent ideologies with relevance to disaster management in Thailand is Sufficiency Thinking.</w:t>
      </w:r>
      <w:commentRangeEnd w:id="68"/>
      <w:r>
        <w:commentReference w:id="68"/>
      </w:r>
      <w:r>
        <w:rPr>
          <w:rFonts w:ascii="Lato" w:eastAsia="Lato" w:hAnsi="Lato" w:cs="Lato"/>
        </w:rPr>
        <w:t xml:space="preserve"> Thailand is the first country to adopt sufficiency thinking as a national policy, with the aim to transform the mindset of its population to “enrich everyone's lives in a truly sustainable way” (</w:t>
      </w:r>
      <w:hyperlink r:id="rId89">
        <w:r>
          <w:rPr>
            <w:rFonts w:ascii="Lato" w:eastAsia="Lato" w:hAnsi="Lato" w:cs="Lato"/>
            <w:color w:val="1155CC"/>
            <w:u w:val="single"/>
          </w:rPr>
          <w:t xml:space="preserve">Avery &amp; </w:t>
        </w:r>
        <w:proofErr w:type="spellStart"/>
        <w:r>
          <w:rPr>
            <w:rFonts w:ascii="Lato" w:eastAsia="Lato" w:hAnsi="Lato" w:cs="Lato"/>
            <w:color w:val="1155CC"/>
            <w:u w:val="single"/>
          </w:rPr>
          <w:t>Bergsteiner</w:t>
        </w:r>
        <w:proofErr w:type="spellEnd"/>
        <w:r>
          <w:rPr>
            <w:rFonts w:ascii="Lato" w:eastAsia="Lato" w:hAnsi="Lato" w:cs="Lato"/>
            <w:color w:val="1155CC"/>
            <w:u w:val="single"/>
          </w:rPr>
          <w:t>, 2016</w:t>
        </w:r>
      </w:hyperlink>
      <w:r>
        <w:rPr>
          <w:rFonts w:ascii="Lato" w:eastAsia="Lato" w:hAnsi="Lato" w:cs="Lato"/>
        </w:rPr>
        <w:t xml:space="preserve">). As a form of sufficiency thinking, the </w:t>
      </w:r>
      <w:hyperlink r:id="rId90">
        <w:r>
          <w:rPr>
            <w:rFonts w:ascii="Lato" w:eastAsia="Lato" w:hAnsi="Lato" w:cs="Lato"/>
            <w:color w:val="1155CC"/>
            <w:u w:val="single"/>
          </w:rPr>
          <w:t>Sufficiency Economy Philosophy (SEP)</w:t>
        </w:r>
      </w:hyperlink>
      <w:r>
        <w:rPr>
          <w:rFonts w:ascii="Lato" w:eastAsia="Lato" w:hAnsi="Lato" w:cs="Lato"/>
        </w:rPr>
        <w:t xml:space="preserve"> is a set of social, economic, environmental and cultural guidelines that has been developed by late King </w:t>
      </w:r>
      <w:proofErr w:type="spellStart"/>
      <w:r>
        <w:rPr>
          <w:rFonts w:ascii="Lato" w:eastAsia="Lato" w:hAnsi="Lato" w:cs="Lato"/>
        </w:rPr>
        <w:t>Bhumibol</w:t>
      </w:r>
      <w:proofErr w:type="spellEnd"/>
      <w:r>
        <w:rPr>
          <w:rFonts w:ascii="Lato" w:eastAsia="Lato" w:hAnsi="Lato" w:cs="Lato"/>
        </w:rPr>
        <w:t xml:space="preserve"> Adulyadej to build a fair, resilience and sustainable economy and society for Thailand (Box 2). </w:t>
      </w:r>
    </w:p>
    <w:p w14:paraId="10A2D8A1" w14:textId="77777777" w:rsidR="00536392" w:rsidRDefault="00536392">
      <w:pPr>
        <w:rPr>
          <w:rFonts w:ascii="Lato" w:eastAsia="Lato" w:hAnsi="Lato" w:cs="Lato"/>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36392" w14:paraId="33040EC0" w14:textId="77777777">
        <w:tc>
          <w:tcPr>
            <w:tcW w:w="9029" w:type="dxa"/>
            <w:shd w:val="clear" w:color="auto" w:fill="auto"/>
            <w:tcMar>
              <w:top w:w="100" w:type="dxa"/>
              <w:left w:w="100" w:type="dxa"/>
              <w:bottom w:w="100" w:type="dxa"/>
              <w:right w:w="100" w:type="dxa"/>
            </w:tcMar>
          </w:tcPr>
          <w:p w14:paraId="525D6597" w14:textId="77777777" w:rsidR="00536392" w:rsidRDefault="00D94763">
            <w:pPr>
              <w:rPr>
                <w:rFonts w:ascii="Lato" w:eastAsia="Lato" w:hAnsi="Lato" w:cs="Lato"/>
                <w:b/>
              </w:rPr>
            </w:pPr>
            <w:r>
              <w:rPr>
                <w:rFonts w:ascii="Lato" w:eastAsia="Lato" w:hAnsi="Lato" w:cs="Lato"/>
                <w:b/>
              </w:rPr>
              <w:t>Box 2: What is the Sufficiency Economy Philosophy (SEP)?</w:t>
            </w:r>
          </w:p>
          <w:p w14:paraId="640F282C" w14:textId="77777777" w:rsidR="00536392" w:rsidRDefault="00536392">
            <w:pPr>
              <w:rPr>
                <w:rFonts w:ascii="Lato" w:eastAsia="Lato" w:hAnsi="Lato" w:cs="Lato"/>
              </w:rPr>
            </w:pPr>
          </w:p>
          <w:p w14:paraId="3485036A" w14:textId="77777777" w:rsidR="00536392" w:rsidRDefault="00D94763">
            <w:pPr>
              <w:jc w:val="both"/>
              <w:rPr>
                <w:rFonts w:ascii="Lato" w:eastAsia="Lato" w:hAnsi="Lato" w:cs="Lato"/>
              </w:rPr>
            </w:pPr>
            <w:r>
              <w:rPr>
                <w:rFonts w:ascii="Lato" w:eastAsia="Lato" w:hAnsi="Lato" w:cs="Lato"/>
              </w:rPr>
              <w:t xml:space="preserve">In Thai, the SEP is known as </w:t>
            </w:r>
            <w:hyperlink r:id="rId91" w:anchor="p=3">
              <w:proofErr w:type="spellStart"/>
              <w:r>
                <w:rPr>
                  <w:rFonts w:ascii="Lato" w:eastAsia="Lato" w:hAnsi="Lato" w:cs="Lato"/>
                  <w:i/>
                  <w:color w:val="1155CC"/>
                  <w:u w:val="single"/>
                </w:rPr>
                <w:t>Setthakit</w:t>
              </w:r>
              <w:proofErr w:type="spellEnd"/>
              <w:r>
                <w:rPr>
                  <w:rFonts w:ascii="Lato" w:eastAsia="Lato" w:hAnsi="Lato" w:cs="Lato"/>
                  <w:i/>
                  <w:color w:val="1155CC"/>
                  <w:u w:val="single"/>
                </w:rPr>
                <w:t xml:space="preserve"> Pho </w:t>
              </w:r>
              <w:proofErr w:type="spellStart"/>
              <w:r>
                <w:rPr>
                  <w:rFonts w:ascii="Lato" w:eastAsia="Lato" w:hAnsi="Lato" w:cs="Lato"/>
                  <w:i/>
                  <w:color w:val="1155CC"/>
                  <w:u w:val="single"/>
                </w:rPr>
                <w:t>Phiang</w:t>
              </w:r>
              <w:proofErr w:type="spellEnd"/>
            </w:hyperlink>
            <w:r>
              <w:rPr>
                <w:rFonts w:ascii="Lato" w:eastAsia="Lato" w:hAnsi="Lato" w:cs="Lato"/>
                <w:i/>
              </w:rPr>
              <w:t xml:space="preserve"> </w:t>
            </w:r>
            <w:r>
              <w:rPr>
                <w:rFonts w:ascii="Lato" w:eastAsia="Lato" w:hAnsi="Lato" w:cs="Lato"/>
              </w:rPr>
              <w:t xml:space="preserve">(approximately translated to “just enough economy”). By following a middle path characterized by decisions and actions that are moderate, reasonable and prudent, the SEP seeks to balance all the spheres of a </w:t>
            </w:r>
            <w:commentRangeStart w:id="69"/>
            <w:r>
              <w:rPr>
                <w:rFonts w:ascii="Lato" w:eastAsia="Lato" w:hAnsi="Lato" w:cs="Lato"/>
              </w:rPr>
              <w:t>person’s</w:t>
            </w:r>
            <w:commentRangeEnd w:id="69"/>
            <w:r>
              <w:commentReference w:id="69"/>
            </w:r>
            <w:r>
              <w:rPr>
                <w:rFonts w:ascii="Lato" w:eastAsia="Lato" w:hAnsi="Lato" w:cs="Lato"/>
              </w:rPr>
              <w:t xml:space="preserve"> life. It is based on the presumption that individuals and communities will embrace virtuous values that, when coupled with appropriate knowledge, will enable them to decide and act with wisdom. </w:t>
            </w:r>
          </w:p>
          <w:p w14:paraId="6DE0D4C5" w14:textId="77777777" w:rsidR="00536392" w:rsidRDefault="00536392">
            <w:pPr>
              <w:rPr>
                <w:rFonts w:ascii="Lato" w:eastAsia="Lato" w:hAnsi="Lato" w:cs="Lato"/>
              </w:rPr>
            </w:pPr>
          </w:p>
          <w:p w14:paraId="654F6C8B" w14:textId="77777777" w:rsidR="00536392" w:rsidRDefault="00D94763">
            <w:pPr>
              <w:jc w:val="both"/>
              <w:rPr>
                <w:rFonts w:ascii="Lato" w:eastAsia="Lato" w:hAnsi="Lato" w:cs="Lato"/>
              </w:rPr>
            </w:pPr>
            <w:r>
              <w:rPr>
                <w:rFonts w:ascii="Lato" w:eastAsia="Lato" w:hAnsi="Lato" w:cs="Lato"/>
              </w:rPr>
              <w:t xml:space="preserve">The SEP is a powerful decision-making framework that places humanity and sustainability at the centre, focuses on well-being rather than wealth, and concentrates on building </w:t>
            </w:r>
            <w:commentRangeStart w:id="70"/>
            <w:r>
              <w:rPr>
                <w:rFonts w:ascii="Lato" w:eastAsia="Lato" w:hAnsi="Lato" w:cs="Lato"/>
              </w:rPr>
              <w:t>people’s</w:t>
            </w:r>
            <w:commentRangeEnd w:id="70"/>
            <w:r>
              <w:commentReference w:id="70"/>
            </w:r>
            <w:r>
              <w:rPr>
                <w:rFonts w:ascii="Lato" w:eastAsia="Lato" w:hAnsi="Lato" w:cs="Lato"/>
              </w:rPr>
              <w:t xml:space="preserve"> capabilities to develop their potential (</w:t>
            </w:r>
            <w:hyperlink r:id="rId92">
              <w:r>
                <w:rPr>
                  <w:rFonts w:ascii="Lato" w:eastAsia="Lato" w:hAnsi="Lato" w:cs="Lato"/>
                  <w:color w:val="1155CC"/>
                  <w:u w:val="single"/>
                </w:rPr>
                <w:t xml:space="preserve">Avery &amp; </w:t>
              </w:r>
              <w:proofErr w:type="spellStart"/>
              <w:r>
                <w:rPr>
                  <w:rFonts w:ascii="Lato" w:eastAsia="Lato" w:hAnsi="Lato" w:cs="Lato"/>
                  <w:color w:val="1155CC"/>
                  <w:u w:val="single"/>
                </w:rPr>
                <w:t>Bergsteiner</w:t>
              </w:r>
              <w:proofErr w:type="spellEnd"/>
              <w:r>
                <w:rPr>
                  <w:rFonts w:ascii="Lato" w:eastAsia="Lato" w:hAnsi="Lato" w:cs="Lato"/>
                  <w:color w:val="1155CC"/>
                  <w:u w:val="single"/>
                </w:rPr>
                <w:t>, 2016</w:t>
              </w:r>
            </w:hyperlink>
            <w:r>
              <w:rPr>
                <w:rFonts w:ascii="Lato" w:eastAsia="Lato" w:hAnsi="Lato" w:cs="Lato"/>
              </w:rPr>
              <w:t xml:space="preserve">). </w:t>
            </w:r>
            <w:r>
              <w:rPr>
                <w:rFonts w:ascii="Lato" w:eastAsia="Lato" w:hAnsi="Lato" w:cs="Lato"/>
                <w:highlight w:val="white"/>
              </w:rPr>
              <w:t xml:space="preserve">SEP is intended as a virtues and science-based foundation that offers an alternative to capitalism, one that tackles the global challenges that accompanies the latter, such as extreme poverty, global climate change, and environmental degradation. The ultimate outcome that the SEP envisions is a society that is self-reliant, immune, resilient and above all, </w:t>
            </w:r>
            <w:r>
              <w:rPr>
                <w:rFonts w:ascii="Lato" w:eastAsia="Lato" w:hAnsi="Lato" w:cs="Lato"/>
                <w:i/>
                <w:highlight w:val="white"/>
              </w:rPr>
              <w:t>happy</w:t>
            </w:r>
            <w:r>
              <w:rPr>
                <w:rFonts w:ascii="Lato" w:eastAsia="Lato" w:hAnsi="Lato" w:cs="Lato"/>
                <w:highlight w:val="white"/>
              </w:rPr>
              <w:t xml:space="preserve">.  </w:t>
            </w:r>
          </w:p>
        </w:tc>
      </w:tr>
    </w:tbl>
    <w:p w14:paraId="3DB6B810" w14:textId="77777777" w:rsidR="00536392" w:rsidRDefault="00536392">
      <w:pPr>
        <w:rPr>
          <w:rFonts w:ascii="Lato" w:eastAsia="Lato" w:hAnsi="Lato" w:cs="Lato"/>
          <w:highlight w:val="white"/>
        </w:rPr>
      </w:pPr>
    </w:p>
    <w:p w14:paraId="25C00F43" w14:textId="77777777" w:rsidR="00536392" w:rsidRDefault="00D94763">
      <w:pPr>
        <w:jc w:val="both"/>
        <w:rPr>
          <w:rFonts w:ascii="Lato" w:eastAsia="Lato" w:hAnsi="Lato" w:cs="Lato"/>
        </w:rPr>
      </w:pPr>
      <w:r>
        <w:rPr>
          <w:rFonts w:ascii="Lato" w:eastAsia="Lato" w:hAnsi="Lato" w:cs="Lato"/>
          <w:highlight w:val="white"/>
        </w:rPr>
        <w:t xml:space="preserve">The SEP has been firmly anchored in Thailand’s five-year national development plans since 2002, and practical implications were evident in the 10th and 11th plans as it was stipulated that the SEP was to be applied to all parties at all levels. Innovative management practices have been applied across Thailand in agriculture, education, business, government and community organisations for over two decades </w:t>
      </w:r>
      <w:r>
        <w:rPr>
          <w:rFonts w:ascii="Lato" w:eastAsia="Lato" w:hAnsi="Lato" w:cs="Lato"/>
        </w:rPr>
        <w:t>(</w:t>
      </w:r>
      <w:hyperlink r:id="rId93">
        <w:r>
          <w:rPr>
            <w:rFonts w:ascii="Lato" w:eastAsia="Lato" w:hAnsi="Lato" w:cs="Lato"/>
            <w:color w:val="1155CC"/>
            <w:u w:val="single"/>
          </w:rPr>
          <w:t xml:space="preserve">Avery &amp; </w:t>
        </w:r>
        <w:proofErr w:type="spellStart"/>
        <w:r>
          <w:rPr>
            <w:rFonts w:ascii="Lato" w:eastAsia="Lato" w:hAnsi="Lato" w:cs="Lato"/>
            <w:color w:val="1155CC"/>
            <w:u w:val="single"/>
          </w:rPr>
          <w:t>Bergsteiner</w:t>
        </w:r>
        <w:proofErr w:type="spellEnd"/>
        <w:r>
          <w:rPr>
            <w:rFonts w:ascii="Lato" w:eastAsia="Lato" w:hAnsi="Lato" w:cs="Lato"/>
            <w:color w:val="1155CC"/>
            <w:u w:val="single"/>
          </w:rPr>
          <w:t>, 2016</w:t>
        </w:r>
      </w:hyperlink>
      <w:r>
        <w:rPr>
          <w:rFonts w:ascii="Lato" w:eastAsia="Lato" w:hAnsi="Lato" w:cs="Lato"/>
        </w:rPr>
        <w:t>)</w:t>
      </w:r>
      <w:r>
        <w:rPr>
          <w:rFonts w:ascii="Lato" w:eastAsia="Lato" w:hAnsi="Lato" w:cs="Lato"/>
          <w:highlight w:val="white"/>
        </w:rPr>
        <w:t xml:space="preserve">. </w:t>
      </w:r>
    </w:p>
    <w:p w14:paraId="541641D3" w14:textId="77777777" w:rsidR="00536392" w:rsidRDefault="00536392">
      <w:pPr>
        <w:jc w:val="both"/>
        <w:rPr>
          <w:rFonts w:ascii="Lato" w:eastAsia="Lato" w:hAnsi="Lato" w:cs="Lato"/>
          <w:sz w:val="24"/>
          <w:szCs w:val="24"/>
        </w:rPr>
      </w:pPr>
    </w:p>
    <w:p w14:paraId="74E8163D" w14:textId="77777777" w:rsidR="00536392" w:rsidRDefault="00D94763">
      <w:pPr>
        <w:jc w:val="both"/>
        <w:rPr>
          <w:rFonts w:ascii="Lato" w:eastAsia="Lato" w:hAnsi="Lato" w:cs="Lato"/>
          <w:sz w:val="24"/>
          <w:szCs w:val="24"/>
        </w:rPr>
      </w:pPr>
      <w:r>
        <w:rPr>
          <w:rFonts w:ascii="Lato" w:eastAsia="Lato" w:hAnsi="Lato" w:cs="Lato"/>
        </w:rPr>
        <w:t>In terms of disaster management, the SEP stresses the balance in the use of economic, social, environmental and cultural capital, while underlining the importance of preparedness in dealing with changes in these four dimensions (</w:t>
      </w:r>
      <w:hyperlink r:id="rId94">
        <w:r>
          <w:rPr>
            <w:rFonts w:ascii="Lato" w:eastAsia="Lato" w:hAnsi="Lato" w:cs="Lato"/>
            <w:color w:val="1155CC"/>
            <w:u w:val="single"/>
          </w:rPr>
          <w:t xml:space="preserve">Avery &amp; </w:t>
        </w:r>
        <w:proofErr w:type="spellStart"/>
        <w:r>
          <w:rPr>
            <w:rFonts w:ascii="Lato" w:eastAsia="Lato" w:hAnsi="Lato" w:cs="Lato"/>
            <w:color w:val="1155CC"/>
            <w:u w:val="single"/>
          </w:rPr>
          <w:t>Bergsteiner</w:t>
        </w:r>
        <w:proofErr w:type="spellEnd"/>
        <w:r>
          <w:rPr>
            <w:rFonts w:ascii="Lato" w:eastAsia="Lato" w:hAnsi="Lato" w:cs="Lato"/>
            <w:color w:val="1155CC"/>
            <w:u w:val="single"/>
          </w:rPr>
          <w:t>, 2016</w:t>
        </w:r>
      </w:hyperlink>
      <w:r>
        <w:rPr>
          <w:rFonts w:ascii="Lato" w:eastAsia="Lato" w:hAnsi="Lato" w:cs="Lato"/>
        </w:rPr>
        <w:t xml:space="preserve">). The New Theory Agricultural Project, </w:t>
      </w:r>
      <w:r>
        <w:rPr>
          <w:rFonts w:ascii="Lato" w:eastAsia="Lato" w:hAnsi="Lato" w:cs="Lato"/>
        </w:rPr>
        <w:lastRenderedPageBreak/>
        <w:t xml:space="preserve">for instance, was introduced to lift farmers out of the vicious cycle of high debt and difficult living conditions. It is a subsistence, organic farming method which provides a step-by-step process for farmers to develop a sufficiency mindset at different levels: </w:t>
      </w:r>
      <w:commentRangeStart w:id="71"/>
      <w:r>
        <w:rPr>
          <w:rFonts w:ascii="Lato" w:eastAsia="Lato" w:hAnsi="Lato" w:cs="Lato"/>
        </w:rPr>
        <w:t>farmers learn to manage natural resources more sustainably while maximizing benefits to ensure food security and reduce risks from natural disasters.</w:t>
      </w:r>
      <w:commentRangeEnd w:id="71"/>
      <w:r>
        <w:commentReference w:id="71"/>
      </w:r>
      <w:r>
        <w:rPr>
          <w:rFonts w:ascii="Lato" w:eastAsia="Lato" w:hAnsi="Lato" w:cs="Lato"/>
        </w:rPr>
        <w:t xml:space="preserve"> With a variety of crops, food and water supplies, disaster-ready buildings, and stronger community bonds, farmers are better prepared for disasters. Moreover, the lower debt and better ecological health contributes to their resilience and ability to bounce back after disasters. </w:t>
      </w:r>
    </w:p>
    <w:p w14:paraId="06AA1328" w14:textId="77777777" w:rsidR="00536392" w:rsidRDefault="00536392">
      <w:pPr>
        <w:rPr>
          <w:rFonts w:ascii="Lato" w:eastAsia="Lato" w:hAnsi="Lato" w:cs="Lato"/>
          <w:sz w:val="24"/>
          <w:szCs w:val="24"/>
        </w:rPr>
      </w:pPr>
    </w:p>
    <w:p w14:paraId="45AD95B6" w14:textId="77777777" w:rsidR="00536392" w:rsidRDefault="00D94763">
      <w:pPr>
        <w:pStyle w:val="Heading2"/>
      </w:pPr>
      <w:bookmarkStart w:id="72" w:name="_p4j0hyuga9cc" w:colFirst="0" w:colLast="0"/>
      <w:bookmarkEnd w:id="72"/>
      <w:r>
        <w:t xml:space="preserve">5.2. Ecosystem-Based Disaster Risk Reduction (Eco-DRR) Approaches </w:t>
      </w:r>
    </w:p>
    <w:p w14:paraId="2F553917" w14:textId="77777777" w:rsidR="00536392" w:rsidRDefault="00536392">
      <w:pPr>
        <w:pStyle w:val="Heading2"/>
      </w:pPr>
      <w:bookmarkStart w:id="73" w:name="_ug3tlbpvt7uj" w:colFirst="0" w:colLast="0"/>
      <w:bookmarkEnd w:id="73"/>
    </w:p>
    <w:p w14:paraId="737BF641" w14:textId="18F9B167" w:rsidR="00536392" w:rsidRDefault="00D94763">
      <w:pPr>
        <w:jc w:val="both"/>
        <w:rPr>
          <w:rFonts w:ascii="Lato" w:eastAsia="Lato" w:hAnsi="Lato" w:cs="Lato"/>
        </w:rPr>
      </w:pPr>
      <w:r>
        <w:rPr>
          <w:rFonts w:ascii="Lato" w:eastAsia="Lato" w:hAnsi="Lato" w:cs="Lato"/>
        </w:rPr>
        <w:t>In a similar manner to the SEP, Eco-DRR is primarily an approach that emphasizes the protection and integration of natural ecosystems as disaster risk reduction measures</w:t>
      </w:r>
      <w:ins w:id="74" w:author="Brian G. McAdoo" w:date="2018-04-29T14:11:00Z">
        <w:r>
          <w:rPr>
            <w:rFonts w:ascii="Lato" w:eastAsia="Lato" w:hAnsi="Lato" w:cs="Lato"/>
          </w:rPr>
          <w:t xml:space="preserve"> (REFERENCE)</w:t>
        </w:r>
      </w:ins>
      <w:r>
        <w:rPr>
          <w:rFonts w:ascii="Lato" w:eastAsia="Lato" w:hAnsi="Lato" w:cs="Lato"/>
        </w:rPr>
        <w:t>. Eco-DRR recognizes that healthy natural ecosystems, including nature reserves, mangrove forests or national parks are able to (1) offer protection or buffers against natural hazards such as floods or droughts as forms of ecosystem services, and (2) reducing the vulnerability of individuals to hazards by providing support for sustainable livelihoods and needs in the form of food, water or shelter (</w:t>
      </w:r>
      <w:hyperlink r:id="rId95">
        <w:r>
          <w:rPr>
            <w:rFonts w:ascii="Lato" w:eastAsia="Lato" w:hAnsi="Lato" w:cs="Lato"/>
            <w:color w:val="1155CC"/>
            <w:u w:val="single"/>
          </w:rPr>
          <w:t>UNEP, 2015</w:t>
        </w:r>
      </w:hyperlink>
      <w:r>
        <w:rPr>
          <w:rFonts w:ascii="Lato" w:eastAsia="Lato" w:hAnsi="Lato" w:cs="Lato"/>
        </w:rPr>
        <w:t xml:space="preserve">). Guidelines offered by the United Nations International Strategy for Disaster Reduction (UNISDR) suggest that deliberate zoning for wetlands or ecological reserves may not only contribute </w:t>
      </w:r>
      <w:r w:rsidR="00DD47A6">
        <w:rPr>
          <w:rFonts w:ascii="Lato" w:eastAsia="Lato" w:hAnsi="Lato" w:cs="Lato"/>
        </w:rPr>
        <w:t>flood DRR</w:t>
      </w:r>
      <w:commentRangeStart w:id="75"/>
      <w:r>
        <w:rPr>
          <w:rFonts w:ascii="Lato" w:eastAsia="Lato" w:hAnsi="Lato" w:cs="Lato"/>
        </w:rPr>
        <w:t>,</w:t>
      </w:r>
      <w:commentRangeEnd w:id="75"/>
      <w:r>
        <w:commentReference w:id="75"/>
      </w:r>
      <w:r>
        <w:rPr>
          <w:rFonts w:ascii="Lato" w:eastAsia="Lato" w:hAnsi="Lato" w:cs="Lato"/>
        </w:rPr>
        <w:t xml:space="preserve"> but may simultaneously offer co-benefits to meet environmental goals (</w:t>
      </w:r>
      <w:hyperlink r:id="rId96">
        <w:r>
          <w:rPr>
            <w:rFonts w:ascii="Lato" w:eastAsia="Lato" w:hAnsi="Lato" w:cs="Lato"/>
            <w:color w:val="1155CC"/>
            <w:u w:val="single"/>
          </w:rPr>
          <w:t>Dudley et al., 2015</w:t>
        </w:r>
      </w:hyperlink>
      <w:r>
        <w:rPr>
          <w:rFonts w:ascii="Lato" w:eastAsia="Lato" w:hAnsi="Lato" w:cs="Lato"/>
        </w:rPr>
        <w:t xml:space="preserve">). </w:t>
      </w:r>
    </w:p>
    <w:p w14:paraId="75A2FFB7" w14:textId="77777777" w:rsidR="00536392" w:rsidRDefault="00536392">
      <w:pPr>
        <w:jc w:val="both"/>
        <w:rPr>
          <w:rFonts w:ascii="Lato" w:eastAsia="Lato" w:hAnsi="Lato" w:cs="Lato"/>
        </w:rPr>
      </w:pPr>
    </w:p>
    <w:p w14:paraId="09390319" w14:textId="77777777" w:rsidR="00536392" w:rsidRDefault="00D94763">
      <w:pPr>
        <w:jc w:val="both"/>
        <w:rPr>
          <w:rFonts w:ascii="Lato" w:eastAsia="Lato" w:hAnsi="Lato" w:cs="Lato"/>
        </w:rPr>
      </w:pPr>
      <w:commentRangeStart w:id="76"/>
      <w:r>
        <w:rPr>
          <w:rFonts w:ascii="Lato" w:eastAsia="Lato" w:hAnsi="Lato" w:cs="Lato"/>
        </w:rPr>
        <w:t>In terms of flood mitigation, protected wetlands may serve as temporary infiltration or storage regions.</w:t>
      </w:r>
      <w:commentRangeEnd w:id="76"/>
      <w:r>
        <w:commentReference w:id="76"/>
      </w:r>
      <w:r>
        <w:rPr>
          <w:rFonts w:ascii="Lato" w:eastAsia="Lato" w:hAnsi="Lato" w:cs="Lato"/>
        </w:rPr>
        <w:t xml:space="preserve"> Such vegetated regions, while absorbing excess water, are able to reduce both the flow of floodwaters and the peak flood height. These reduce the damage to property and assets as a result of the inundation of floodwaters (</w:t>
      </w:r>
      <w:hyperlink r:id="rId97">
        <w:r>
          <w:rPr>
            <w:rFonts w:ascii="Lato" w:eastAsia="Lato" w:hAnsi="Lato" w:cs="Lato"/>
            <w:color w:val="1155CC"/>
            <w:u w:val="single"/>
          </w:rPr>
          <w:t>Dudley et al., 2015</w:t>
        </w:r>
      </w:hyperlink>
      <w:r>
        <w:rPr>
          <w:rFonts w:ascii="Lato" w:eastAsia="Lato" w:hAnsi="Lato" w:cs="Lato"/>
        </w:rPr>
        <w:t>). In terms of drought mitigation, protected and vegetated areas such as forests are able to ensure the stabilization of soils, thus reducing erosion (</w:t>
      </w:r>
      <w:hyperlink r:id="rId98">
        <w:r>
          <w:rPr>
            <w:rFonts w:ascii="Lato" w:eastAsia="Lato" w:hAnsi="Lato" w:cs="Lato"/>
            <w:color w:val="1155CC"/>
            <w:u w:val="single"/>
          </w:rPr>
          <w:t>Dudley et al., 2015</w:t>
        </w:r>
      </w:hyperlink>
      <w:r>
        <w:rPr>
          <w:rFonts w:ascii="Lato" w:eastAsia="Lato" w:hAnsi="Lato" w:cs="Lato"/>
        </w:rPr>
        <w:t>).</w:t>
      </w:r>
    </w:p>
    <w:p w14:paraId="6B38940C" w14:textId="77777777" w:rsidR="00536392" w:rsidRDefault="00536392">
      <w:pPr>
        <w:jc w:val="both"/>
        <w:rPr>
          <w:rFonts w:ascii="Lato" w:eastAsia="Lato" w:hAnsi="Lato" w:cs="Lato"/>
        </w:rPr>
      </w:pPr>
    </w:p>
    <w:p w14:paraId="74947283" w14:textId="77777777" w:rsidR="00536392" w:rsidRDefault="00D94763">
      <w:pPr>
        <w:jc w:val="both"/>
        <w:rPr>
          <w:rFonts w:ascii="Lato" w:eastAsia="Lato" w:hAnsi="Lato" w:cs="Lato"/>
        </w:rPr>
      </w:pPr>
      <w:r>
        <w:rPr>
          <w:rFonts w:ascii="Lato" w:eastAsia="Lato" w:hAnsi="Lato" w:cs="Lato"/>
        </w:rPr>
        <w:t xml:space="preserve">Implementing Eco-DRR measures may require close collaboration among multiple agencies, organizations and community leaders. </w:t>
      </w:r>
      <w:commentRangeStart w:id="77"/>
      <w:commentRangeStart w:id="78"/>
      <w:r>
        <w:rPr>
          <w:rFonts w:ascii="Lato" w:eastAsia="Lato" w:hAnsi="Lato" w:cs="Lato"/>
        </w:rPr>
        <w:t xml:space="preserve">Dudley et al. (2015) suggests that working groups with the representation of community members in charge of the protected areas may facilitate zoning efforts to successfully integrate Eco-DRR considerations, with stronger cooperation and agreement of local stakeholders.  </w:t>
      </w:r>
      <w:commentRangeEnd w:id="77"/>
      <w:r>
        <w:commentReference w:id="77"/>
      </w:r>
      <w:commentRangeEnd w:id="78"/>
      <w:r>
        <w:commentReference w:id="78"/>
      </w:r>
    </w:p>
    <w:p w14:paraId="7DFA09FE" w14:textId="77777777" w:rsidR="00536392" w:rsidRDefault="00536392">
      <w:pPr>
        <w:rPr>
          <w:rFonts w:ascii="Lato" w:eastAsia="Lato" w:hAnsi="Lato" w:cs="Lato"/>
          <w:b/>
          <w:highlight w:val="white"/>
        </w:rPr>
      </w:pPr>
    </w:p>
    <w:p w14:paraId="7C5E3F98" w14:textId="77777777" w:rsidR="00536392" w:rsidRDefault="00D94763">
      <w:pPr>
        <w:pStyle w:val="Heading2"/>
      </w:pPr>
      <w:bookmarkStart w:id="79" w:name="_qbmmqwfutu2m" w:colFirst="0" w:colLast="0"/>
      <w:bookmarkEnd w:id="79"/>
      <w:r>
        <w:t>5.3. Moving Forward</w:t>
      </w:r>
    </w:p>
    <w:p w14:paraId="46BAA0D5" w14:textId="77777777" w:rsidR="00536392" w:rsidRDefault="00536392">
      <w:pPr>
        <w:rPr>
          <w:rFonts w:ascii="Lato" w:eastAsia="Lato" w:hAnsi="Lato" w:cs="Lato"/>
          <w:sz w:val="24"/>
          <w:szCs w:val="24"/>
        </w:rPr>
      </w:pPr>
    </w:p>
    <w:p w14:paraId="00B8D38A" w14:textId="77777777" w:rsidR="00536392" w:rsidRDefault="00D94763">
      <w:pPr>
        <w:jc w:val="both"/>
        <w:rPr>
          <w:rFonts w:ascii="Lato" w:eastAsia="Lato" w:hAnsi="Lato" w:cs="Lato"/>
          <w:b/>
        </w:rPr>
      </w:pPr>
      <w:r>
        <w:rPr>
          <w:rFonts w:ascii="Lato" w:eastAsia="Lato" w:hAnsi="Lato" w:cs="Lato"/>
        </w:rPr>
        <w:t>Both the SEP and Eco-DRR could potentially form the framework of Thailand’s emergency management policies, though there are no plans in place for this as of yet</w:t>
      </w:r>
      <w:ins w:id="80" w:author="Brian G. McAdoo" w:date="2018-04-29T14:13:00Z">
        <w:r>
          <w:rPr>
            <w:rFonts w:ascii="Lato" w:eastAsia="Lato" w:hAnsi="Lato" w:cs="Lato"/>
          </w:rPr>
          <w:t xml:space="preserve"> (REF?)</w:t>
        </w:r>
      </w:ins>
      <w:r>
        <w:rPr>
          <w:rFonts w:ascii="Lato" w:eastAsia="Lato" w:hAnsi="Lato" w:cs="Lato"/>
        </w:rPr>
        <w:t>. In terms of disaster preparedness, any disaster management policy in line with the SEP mindset of prudence would entail adequate mitigation measures in the case of foreseeable hazards such as annual floods and droughts. A strong emphasis on moderation in terms of balancing economic, social and environmental concerns both in from the perspectives of the SEP and Eco-DRR may mitigate the impact of hazard events due to better environmental health and ecosystem services. Finally, the emphasis on self-sufficiency as well as strong national ties would be vital in the aftermath of a disaster event and allow the country to better rebuild without relying heavily on foreign aid.</w:t>
      </w:r>
    </w:p>
    <w:p w14:paraId="4D980589" w14:textId="77777777" w:rsidR="00536392" w:rsidRDefault="00536392">
      <w:pPr>
        <w:pStyle w:val="Heading1"/>
        <w:ind w:left="0"/>
        <w:contextualSpacing w:val="0"/>
      </w:pPr>
      <w:bookmarkStart w:id="81" w:name="_6yoxravsfkep" w:colFirst="0" w:colLast="0"/>
      <w:bookmarkEnd w:id="81"/>
    </w:p>
    <w:p w14:paraId="5C193FA5" w14:textId="77777777" w:rsidR="00536392" w:rsidRDefault="00D94763">
      <w:pPr>
        <w:pStyle w:val="Heading1"/>
        <w:ind w:left="0"/>
        <w:contextualSpacing w:val="0"/>
      </w:pPr>
      <w:bookmarkStart w:id="82" w:name="_fa9sor5187vp" w:colFirst="0" w:colLast="0"/>
      <w:bookmarkEnd w:id="82"/>
      <w:r>
        <w:t>6. Community-Based Disaster Risk Management (CBDRM)</w:t>
      </w:r>
    </w:p>
    <w:p w14:paraId="4FAB914E" w14:textId="77777777" w:rsidR="00536392" w:rsidRDefault="00536392">
      <w:pPr>
        <w:rPr>
          <w:rFonts w:ascii="Lato" w:eastAsia="Lato" w:hAnsi="Lato" w:cs="Lato"/>
          <w:b/>
        </w:rPr>
      </w:pPr>
    </w:p>
    <w:p w14:paraId="03F23A8D" w14:textId="77777777" w:rsidR="00536392" w:rsidRDefault="00D94763">
      <w:pPr>
        <w:pStyle w:val="Heading2"/>
        <w:jc w:val="both"/>
      </w:pPr>
      <w:bookmarkStart w:id="83" w:name="_1q3pnhjbkyto" w:colFirst="0" w:colLast="0"/>
      <w:bookmarkEnd w:id="83"/>
      <w:r>
        <w:t>6.1. What is CBDRM?</w:t>
      </w:r>
    </w:p>
    <w:p w14:paraId="7EBCE532" w14:textId="77777777" w:rsidR="00536392" w:rsidRDefault="00536392">
      <w:pPr>
        <w:rPr>
          <w:rFonts w:ascii="Lato" w:eastAsia="Lato" w:hAnsi="Lato" w:cs="Lato"/>
        </w:rPr>
      </w:pPr>
    </w:p>
    <w:p w14:paraId="2FB1B549" w14:textId="27D58BB4" w:rsidR="00536392" w:rsidRDefault="00D94763">
      <w:pPr>
        <w:jc w:val="both"/>
        <w:rPr>
          <w:rFonts w:ascii="Lato" w:eastAsia="Lato" w:hAnsi="Lato" w:cs="Lato"/>
          <w:sz w:val="20"/>
          <w:szCs w:val="20"/>
        </w:rPr>
      </w:pPr>
      <w:r>
        <w:rPr>
          <w:rFonts w:ascii="Lato" w:eastAsia="Lato" w:hAnsi="Lato" w:cs="Lato"/>
        </w:rPr>
        <w:t xml:space="preserve">Allowing for the agency of at-risk communities and their active engagement in the identification, analysis, treatment, monitoring and evaluation of disaster risks, </w:t>
      </w:r>
      <w:r w:rsidRPr="00DD47A6">
        <w:rPr>
          <w:rFonts w:ascii="Lato" w:eastAsia="Lato" w:hAnsi="Lato" w:cs="Lato"/>
          <w:b/>
        </w:rPr>
        <w:t>Community-Based Disaster Risk Management</w:t>
      </w:r>
      <w:r>
        <w:rPr>
          <w:rFonts w:ascii="Lato" w:eastAsia="Lato" w:hAnsi="Lato" w:cs="Lato"/>
        </w:rPr>
        <w:t xml:space="preserve"> (CBDRM) is a promising approach forward beyond traditional state-led disaster risk management. ‘Community’ in CBDRM does not refer to a homogenous entity, as traditional one-size-fits-all approaches may suggest. Communities can be diverse and socially differentiated, by identity (e.g. gender, class, age) and non-identity (e.g. beliefs, interests, values) markers. For our purposes, we will adhere to the Asian Disaster Preparedness </w:t>
      </w:r>
      <w:r w:rsidR="00DD47A6">
        <w:rPr>
          <w:rFonts w:ascii="Lato" w:eastAsia="Lato" w:hAnsi="Lato" w:cs="Lato"/>
        </w:rPr>
        <w:t>Centre’s</w:t>
      </w:r>
      <w:r>
        <w:rPr>
          <w:rFonts w:ascii="Lato" w:eastAsia="Lato" w:hAnsi="Lato" w:cs="Lato"/>
        </w:rPr>
        <w:t xml:space="preserve"> definition of a community as a group that shares one or more things in common (e.g. disaster risk exposure, disaster experience) (</w:t>
      </w:r>
      <w:hyperlink r:id="rId99">
        <w:r>
          <w:rPr>
            <w:rFonts w:ascii="Lato" w:eastAsia="Lato" w:hAnsi="Lato" w:cs="Lato"/>
            <w:color w:val="1155CC"/>
            <w:u w:val="single"/>
          </w:rPr>
          <w:t>ADPC, 2004</w:t>
        </w:r>
      </w:hyperlink>
      <w:r>
        <w:rPr>
          <w:rFonts w:ascii="Lato" w:eastAsia="Lato" w:hAnsi="Lato" w:cs="Lato"/>
        </w:rPr>
        <w:t>). One should note, however, that people living in a community can still differ in vulnerabilities and capacities.</w:t>
      </w:r>
    </w:p>
    <w:p w14:paraId="4F8490C1" w14:textId="77777777" w:rsidR="00536392" w:rsidRDefault="00536392">
      <w:pPr>
        <w:jc w:val="both"/>
        <w:rPr>
          <w:rFonts w:ascii="Lato" w:eastAsia="Lato" w:hAnsi="Lato" w:cs="Lato"/>
        </w:rPr>
      </w:pPr>
    </w:p>
    <w:p w14:paraId="2BB210C9" w14:textId="77777777" w:rsidR="00536392" w:rsidRDefault="00D94763">
      <w:pPr>
        <w:jc w:val="both"/>
        <w:rPr>
          <w:rFonts w:ascii="Lato" w:eastAsia="Lato" w:hAnsi="Lato" w:cs="Lato"/>
        </w:rPr>
      </w:pPr>
      <w:r>
        <w:rPr>
          <w:rFonts w:ascii="Lato" w:eastAsia="Lato" w:hAnsi="Lato" w:cs="Lato"/>
        </w:rPr>
        <w:t>Traditional emergency management thinking assumes that spontaneous actions communities take without the control of the authorities are disruptive, and that victims in natural disasters need to be told what to do so that their crisis and dysfunctional behaviour is controlled (</w:t>
      </w:r>
      <w:hyperlink r:id="rId100">
        <w:r>
          <w:rPr>
            <w:rFonts w:ascii="Lato" w:eastAsia="Lato" w:hAnsi="Lato" w:cs="Lato"/>
            <w:color w:val="1155CC"/>
            <w:u w:val="single"/>
          </w:rPr>
          <w:t>Dynes, 1994</w:t>
        </w:r>
      </w:hyperlink>
      <w:r>
        <w:rPr>
          <w:rFonts w:ascii="Lato" w:eastAsia="Lato" w:hAnsi="Lato" w:cs="Lato"/>
        </w:rPr>
        <w:t>). In the process of attempting to control communities, most top-down disaster risk management programs are found wanting in their ability to address specific local needs, sometimes increasing rather than decreasing communities’ vulnerability (</w:t>
      </w:r>
      <w:hyperlink r:id="rId101">
        <w:r>
          <w:rPr>
            <w:rFonts w:ascii="Lato" w:eastAsia="Lato" w:hAnsi="Lato" w:cs="Lato"/>
            <w:color w:val="1155CC"/>
            <w:u w:val="single"/>
          </w:rPr>
          <w:t>ADPC, 2004</w:t>
        </w:r>
      </w:hyperlink>
      <w:r>
        <w:rPr>
          <w:rFonts w:ascii="Lato" w:eastAsia="Lato" w:hAnsi="Lato" w:cs="Lato"/>
        </w:rPr>
        <w:t>). However, in CBDRM, local communities are seen as having the greatest stakes in managing risk, and hence the greatest interest in it. They also own assets, resources and local understanding that players at the top (e.g. state-level government) may lack. Hence CBDRM advocates the direct involvement of the vulnerable in planning and implementing disaster risk management measures, in partnership with local, provincial, and national entities. In so doing, CBDRM can be seen as a tool for environmental justice.</w:t>
      </w:r>
    </w:p>
    <w:p w14:paraId="693AAC3C" w14:textId="77777777" w:rsidR="00536392" w:rsidRDefault="00536392">
      <w:pPr>
        <w:jc w:val="both"/>
        <w:rPr>
          <w:rFonts w:ascii="Lato" w:eastAsia="Lato" w:hAnsi="Lato" w:cs="Lato"/>
        </w:rPr>
      </w:pPr>
    </w:p>
    <w:p w14:paraId="0AEE6300" w14:textId="77777777" w:rsidR="00536392" w:rsidRDefault="00D94763">
      <w:pPr>
        <w:pStyle w:val="Heading2"/>
        <w:jc w:val="both"/>
        <w:rPr>
          <w:sz w:val="20"/>
          <w:szCs w:val="20"/>
        </w:rPr>
      </w:pPr>
      <w:bookmarkStart w:id="84" w:name="_9md7qr53fo7t" w:colFirst="0" w:colLast="0"/>
      <w:bookmarkEnd w:id="84"/>
      <w:r>
        <w:t>6.2. Aspects of CBDRM</w:t>
      </w:r>
      <w:r>
        <w:rPr>
          <w:sz w:val="20"/>
          <w:szCs w:val="20"/>
        </w:rPr>
        <w:tab/>
      </w:r>
    </w:p>
    <w:p w14:paraId="7658AB5F" w14:textId="77777777" w:rsidR="00536392" w:rsidRDefault="00536392">
      <w:pPr>
        <w:rPr>
          <w:rFonts w:ascii="Lato" w:eastAsia="Lato" w:hAnsi="Lato" w:cs="Lato"/>
        </w:rPr>
      </w:pPr>
    </w:p>
    <w:p w14:paraId="42B35A71" w14:textId="04FA752E" w:rsidR="00536392" w:rsidRDefault="00D94763">
      <w:pPr>
        <w:jc w:val="both"/>
        <w:rPr>
          <w:rFonts w:ascii="Lato" w:eastAsia="Lato" w:hAnsi="Lato" w:cs="Lato"/>
        </w:rPr>
      </w:pPr>
      <w:r>
        <w:rPr>
          <w:rFonts w:ascii="Lato" w:eastAsia="Lato" w:hAnsi="Lato" w:cs="Lato"/>
        </w:rPr>
        <w:t xml:space="preserve">Like traditional disaster risk management, CBDRM encompasses many forms and approaches. In our chapter, we focus on 3 components: (1) inclusive governance and knowledge-creation structures, (2) providing communities with skills and equipment, and (3) peri- and post-disaster coordination. Most of the examples we provide are sourced from the </w:t>
      </w:r>
      <w:hyperlink r:id="rId102">
        <w:r>
          <w:rPr>
            <w:rFonts w:ascii="Lato" w:eastAsia="Lato" w:hAnsi="Lato" w:cs="Lato"/>
            <w:color w:val="1155CC"/>
            <w:u w:val="single"/>
          </w:rPr>
          <w:t xml:space="preserve">Asian Disaster Preparedness </w:t>
        </w:r>
        <w:r w:rsidR="00DD47A6">
          <w:rPr>
            <w:rFonts w:ascii="Lato" w:eastAsia="Lato" w:hAnsi="Lato" w:cs="Lato"/>
            <w:color w:val="1155CC"/>
            <w:u w:val="single"/>
          </w:rPr>
          <w:t>Centre’s</w:t>
        </w:r>
        <w:r>
          <w:rPr>
            <w:rFonts w:ascii="Lato" w:eastAsia="Lato" w:hAnsi="Lato" w:cs="Lato"/>
            <w:color w:val="1155CC"/>
            <w:u w:val="single"/>
          </w:rPr>
          <w:t xml:space="preserve"> report</w:t>
        </w:r>
      </w:hyperlink>
      <w:r>
        <w:rPr>
          <w:rFonts w:ascii="Lato" w:eastAsia="Lato" w:hAnsi="Lato" w:cs="Lato"/>
        </w:rPr>
        <w:t xml:space="preserve"> on activities it has carried out in Thailand together with its partners (2015). </w:t>
      </w:r>
    </w:p>
    <w:p w14:paraId="75A16F7F" w14:textId="77777777" w:rsidR="00536392" w:rsidRDefault="00536392">
      <w:pPr>
        <w:jc w:val="both"/>
        <w:rPr>
          <w:rFonts w:ascii="Lato" w:eastAsia="Lato" w:hAnsi="Lato" w:cs="Lato"/>
          <w:highlight w:val="white"/>
        </w:rPr>
      </w:pPr>
    </w:p>
    <w:p w14:paraId="4D3F6228" w14:textId="77777777" w:rsidR="00536392" w:rsidRDefault="00D94763">
      <w:pPr>
        <w:pStyle w:val="Heading3"/>
        <w:jc w:val="both"/>
      </w:pPr>
      <w:bookmarkStart w:id="85" w:name="_emyjm4t74bey" w:colFirst="0" w:colLast="0"/>
      <w:bookmarkEnd w:id="85"/>
      <w:r>
        <w:t xml:space="preserve">6.2.1. Inclusive Governance and Knowledge-Creation Structures </w:t>
      </w:r>
    </w:p>
    <w:p w14:paraId="13A57EA9" w14:textId="77777777" w:rsidR="00536392" w:rsidRDefault="00536392">
      <w:pPr>
        <w:rPr>
          <w:rFonts w:ascii="Lato" w:eastAsia="Lato" w:hAnsi="Lato" w:cs="Lato"/>
        </w:rPr>
      </w:pPr>
    </w:p>
    <w:p w14:paraId="4EF8E2F9" w14:textId="77777777" w:rsidR="00536392" w:rsidRDefault="00D94763">
      <w:pPr>
        <w:jc w:val="both"/>
        <w:rPr>
          <w:rFonts w:ascii="Lato" w:eastAsia="Lato" w:hAnsi="Lato" w:cs="Lato"/>
        </w:rPr>
      </w:pPr>
      <w:r>
        <w:rPr>
          <w:rFonts w:ascii="Lato" w:eastAsia="Lato" w:hAnsi="Lato" w:cs="Lato"/>
        </w:rPr>
        <w:t xml:space="preserve">CBDRM advocates for the inclusion of communities affected by disasters into its disaster risk management (DRM) process, from its planning stages to its implementation. By including local on-the-ground knowledge into existing local, provincial and national development action </w:t>
      </w:r>
      <w:proofErr w:type="gramStart"/>
      <w:r>
        <w:rPr>
          <w:rFonts w:ascii="Lato" w:eastAsia="Lato" w:hAnsi="Lato" w:cs="Lato"/>
        </w:rPr>
        <w:t>plans,  and</w:t>
      </w:r>
      <w:proofErr w:type="gramEnd"/>
      <w:r>
        <w:rPr>
          <w:rFonts w:ascii="Lato" w:eastAsia="Lato" w:hAnsi="Lato" w:cs="Lato"/>
        </w:rPr>
        <w:t xml:space="preserve"> generating information in a manner and language easily understood by the communities, solutions generated better reflect affected communities’ own opportunities and constraints, and engage those whose survival and well-being are most at stake.</w:t>
      </w:r>
    </w:p>
    <w:p w14:paraId="3D285288" w14:textId="77777777" w:rsidR="00536392" w:rsidRDefault="00536392">
      <w:pPr>
        <w:jc w:val="both"/>
        <w:rPr>
          <w:rFonts w:ascii="Lato" w:eastAsia="Lato" w:hAnsi="Lato" w:cs="Lato"/>
        </w:rPr>
      </w:pPr>
    </w:p>
    <w:p w14:paraId="4EF310B5" w14:textId="77777777" w:rsidR="00536392" w:rsidRDefault="00D94763">
      <w:pPr>
        <w:jc w:val="both"/>
        <w:rPr>
          <w:rFonts w:ascii="Lato" w:eastAsia="Lato" w:hAnsi="Lato" w:cs="Lato"/>
          <w:sz w:val="20"/>
          <w:szCs w:val="20"/>
        </w:rPr>
      </w:pPr>
      <w:r>
        <w:rPr>
          <w:rFonts w:ascii="Lato" w:eastAsia="Lato" w:hAnsi="Lato" w:cs="Lato"/>
        </w:rPr>
        <w:lastRenderedPageBreak/>
        <w:t xml:space="preserve">An example of inclusive governance under CBDRM is </w:t>
      </w:r>
      <w:hyperlink r:id="rId103">
        <w:r>
          <w:rPr>
            <w:rFonts w:ascii="Lato" w:eastAsia="Lato" w:hAnsi="Lato" w:cs="Lato"/>
            <w:color w:val="1155CC"/>
            <w:u w:val="single"/>
          </w:rPr>
          <w:t>Participatory Disaster Risk Assessment (PDRA)</w:t>
        </w:r>
      </w:hyperlink>
      <w:r>
        <w:rPr>
          <w:rFonts w:ascii="Lato" w:eastAsia="Lato" w:hAnsi="Lato" w:cs="Lato"/>
        </w:rPr>
        <w:t xml:space="preserve">. As a participatory process, the PDRA first seeks to understand the thoughts and needs of a range of groups in each community. These are used to develop community risk-profiles which include risk perceptions, existing solutions and gaps. Results are then presented to </w:t>
      </w:r>
      <w:hyperlink r:id="rId104">
        <w:r>
          <w:rPr>
            <w:rFonts w:ascii="Lato" w:eastAsia="Lato" w:hAnsi="Lato" w:cs="Lato"/>
            <w:color w:val="1155CC"/>
            <w:u w:val="single"/>
          </w:rPr>
          <w:t>Community-Based Flood Management Committees (CBFMC)</w:t>
        </w:r>
      </w:hyperlink>
      <w:r>
        <w:rPr>
          <w:rFonts w:ascii="Lato" w:eastAsia="Lato" w:hAnsi="Lato" w:cs="Lato"/>
        </w:rPr>
        <w:t xml:space="preserve"> in each district, which help to identify cost-effective and sustainable solutions based on the target communities’ needs. Subsequently, concrete actions are jointly implemented by the CBFMCs and local governments. This process of dialogue and negotiation involving those at risk (represented in CBFMCs), authorities (district and national institutions), and other relevant stakeholders facilitates the integration of individual communities’ flooding plans with existing local and national development action plans. </w:t>
      </w:r>
    </w:p>
    <w:p w14:paraId="5DD4DFC5" w14:textId="77777777" w:rsidR="00536392" w:rsidRDefault="00536392">
      <w:pPr>
        <w:jc w:val="both"/>
        <w:rPr>
          <w:rFonts w:ascii="Lato" w:eastAsia="Lato" w:hAnsi="Lato" w:cs="Lato"/>
          <w:sz w:val="20"/>
          <w:szCs w:val="20"/>
        </w:rPr>
      </w:pPr>
    </w:p>
    <w:p w14:paraId="4A99779C" w14:textId="77777777" w:rsidR="00536392" w:rsidRDefault="00D94763">
      <w:pPr>
        <w:jc w:val="both"/>
        <w:rPr>
          <w:rFonts w:ascii="Lato" w:eastAsia="Lato" w:hAnsi="Lato" w:cs="Lato"/>
        </w:rPr>
      </w:pPr>
      <w:r>
        <w:rPr>
          <w:rFonts w:ascii="Lato" w:eastAsia="Lato" w:hAnsi="Lato" w:cs="Lato"/>
        </w:rPr>
        <w:t xml:space="preserve">Experiences across the different projects that have included PDRA components demonstrate that active community input assisted the identification of more applicable and cost-effective measures, enhancing the long-term sustainability of project outcomes. Notably, identifying and enlisting the support and influence of local ‘champions’ helped to mobilize communities to contribute to the process. Community members were thus empowered by demonstrating their </w:t>
      </w:r>
      <w:proofErr w:type="gramStart"/>
      <w:r>
        <w:rPr>
          <w:rFonts w:ascii="Lato" w:eastAsia="Lato" w:hAnsi="Lato" w:cs="Lato"/>
        </w:rPr>
        <w:t>knowledge, and</w:t>
      </w:r>
      <w:proofErr w:type="gramEnd"/>
      <w:r>
        <w:rPr>
          <w:rFonts w:ascii="Lato" w:eastAsia="Lato" w:hAnsi="Lato" w:cs="Lato"/>
        </w:rPr>
        <w:t xml:space="preserve"> undertaking first-hand roles in mapping specific characteristics of their local areas. One example where PDRA’s success is evident is the </w:t>
      </w:r>
      <w:proofErr w:type="spellStart"/>
      <w:r>
        <w:rPr>
          <w:rFonts w:ascii="Lato" w:eastAsia="Lato" w:hAnsi="Lato" w:cs="Lato"/>
        </w:rPr>
        <w:t>Talad</w:t>
      </w:r>
      <w:proofErr w:type="spellEnd"/>
      <w:r>
        <w:rPr>
          <w:rFonts w:ascii="Lato" w:eastAsia="Lato" w:hAnsi="Lato" w:cs="Lato"/>
        </w:rPr>
        <w:t xml:space="preserve"> Kao community, where the quantity and locations of CCTVs and spotlights for monitoring flood risk were decided based on information provided by the community (Tripathi, 2018). </w:t>
      </w:r>
    </w:p>
    <w:p w14:paraId="7C8E7CDA" w14:textId="77777777" w:rsidR="00536392" w:rsidRDefault="00536392">
      <w:pPr>
        <w:jc w:val="both"/>
        <w:rPr>
          <w:rFonts w:ascii="Lato" w:eastAsia="Lato" w:hAnsi="Lato" w:cs="Lato"/>
        </w:rPr>
      </w:pPr>
    </w:p>
    <w:p w14:paraId="0158A798" w14:textId="77777777" w:rsidR="00536392" w:rsidRDefault="00D94763">
      <w:pPr>
        <w:pStyle w:val="Heading3"/>
        <w:jc w:val="both"/>
      </w:pPr>
      <w:bookmarkStart w:id="86" w:name="_9yczo2gz35qz" w:colFirst="0" w:colLast="0"/>
      <w:bookmarkEnd w:id="86"/>
      <w:r>
        <w:t xml:space="preserve">6.2.2. </w:t>
      </w:r>
      <w:commentRangeStart w:id="87"/>
      <w:r>
        <w:t>Providing Communities with Skills and Equipment</w:t>
      </w:r>
      <w:commentRangeEnd w:id="87"/>
      <w:r>
        <w:commentReference w:id="87"/>
      </w:r>
    </w:p>
    <w:p w14:paraId="41221104" w14:textId="77777777" w:rsidR="00536392" w:rsidRDefault="00536392">
      <w:pPr>
        <w:rPr>
          <w:rFonts w:ascii="Lato" w:eastAsia="Lato" w:hAnsi="Lato" w:cs="Lato"/>
        </w:rPr>
      </w:pPr>
    </w:p>
    <w:p w14:paraId="52F39308" w14:textId="77777777" w:rsidR="00536392" w:rsidRDefault="00D94763">
      <w:pPr>
        <w:jc w:val="both"/>
        <w:rPr>
          <w:rFonts w:ascii="Lato" w:eastAsia="Lato" w:hAnsi="Lato" w:cs="Lato"/>
        </w:rPr>
      </w:pPr>
      <w:r>
        <w:rPr>
          <w:rFonts w:ascii="Lato" w:eastAsia="Lato" w:hAnsi="Lato" w:cs="Lato"/>
        </w:rPr>
        <w:t>While community-based approaches are meant to be led by the community, CBDRM does not preclude ‘external’ agencies such as the government and international aid agencies from providing communities with skills and equipment, especially if these provisions are complemented with community resources such as the willingness to learn and willingness to volunteer time and leadership to help during disasters. A suite of training and education programs targeting communities, hospitals and schools, often coupled with equipment provisions, thus form part of the CBDRM framework in Thailand.</w:t>
      </w:r>
    </w:p>
    <w:p w14:paraId="655C7145" w14:textId="77777777" w:rsidR="00536392" w:rsidRDefault="00536392">
      <w:pPr>
        <w:jc w:val="both"/>
        <w:rPr>
          <w:rFonts w:ascii="Lato" w:eastAsia="Lato" w:hAnsi="Lato" w:cs="Lato"/>
        </w:rPr>
      </w:pPr>
    </w:p>
    <w:p w14:paraId="26725C54" w14:textId="77777777" w:rsidR="00536392" w:rsidRDefault="00D94763">
      <w:pPr>
        <w:jc w:val="both"/>
        <w:rPr>
          <w:rFonts w:ascii="Lato" w:eastAsia="Lato" w:hAnsi="Lato" w:cs="Lato"/>
          <w:highlight w:val="white"/>
        </w:rPr>
      </w:pPr>
      <w:r>
        <w:rPr>
          <w:rFonts w:ascii="Lato" w:eastAsia="Lato" w:hAnsi="Lato" w:cs="Lato"/>
        </w:rPr>
        <w:t xml:space="preserve">One example is the </w:t>
      </w:r>
      <w:hyperlink r:id="rId105">
        <w:r>
          <w:rPr>
            <w:rFonts w:ascii="Lato" w:eastAsia="Lato" w:hAnsi="Lato" w:cs="Lato"/>
            <w:color w:val="1155CC"/>
            <w:highlight w:val="white"/>
            <w:u w:val="single"/>
          </w:rPr>
          <w:t>Program for Enhancement of Emergency Response (PEER)</w:t>
        </w:r>
      </w:hyperlink>
      <w:r>
        <w:rPr>
          <w:rFonts w:ascii="Lato" w:eastAsia="Lato" w:hAnsi="Lato" w:cs="Lato"/>
        </w:rPr>
        <w:t xml:space="preserve">, </w:t>
      </w:r>
      <w:r>
        <w:rPr>
          <w:rFonts w:ascii="Lato" w:eastAsia="Lato" w:hAnsi="Lato" w:cs="Lato"/>
          <w:highlight w:val="white"/>
        </w:rPr>
        <w:t xml:space="preserve">a regional training program instituted by the U.S. Agency for International Development’s Office of U.S. Foreign Disaster Assistance (USAID’s OFDA) in 1998, to strengthen response capacities to disasters in Asia. The Asian Disaster Preparedness Centre (ADPC) in Bangkok is responsible for administering 2 PEER programs, Hospital Preparedness for Emergencies (HOPE) and Community Action for Disaster Response (CADRE). The former trains healthcare personnel to develop response plans to community emergencies. The latter trains anyone in communities to prepare for disasters in three days, including medical first responder training and collapsed structure search and rescue skills. In Thailand, community responders in 4 target areas (Bangkok, </w:t>
      </w:r>
      <w:proofErr w:type="spellStart"/>
      <w:r>
        <w:rPr>
          <w:rFonts w:ascii="Lato" w:eastAsia="Lato" w:hAnsi="Lato" w:cs="Lato"/>
          <w:highlight w:val="white"/>
        </w:rPr>
        <w:t>Pathum</w:t>
      </w:r>
      <w:proofErr w:type="spellEnd"/>
      <w:r>
        <w:rPr>
          <w:rFonts w:ascii="Lato" w:eastAsia="Lato" w:hAnsi="Lato" w:cs="Lato"/>
          <w:highlight w:val="white"/>
        </w:rPr>
        <w:t xml:space="preserve"> Thani, Ayutthaya and Nakhon </w:t>
      </w:r>
      <w:proofErr w:type="spellStart"/>
      <w:r>
        <w:rPr>
          <w:rFonts w:ascii="Lato" w:eastAsia="Lato" w:hAnsi="Lato" w:cs="Lato"/>
          <w:highlight w:val="white"/>
        </w:rPr>
        <w:t>Sawan</w:t>
      </w:r>
      <w:proofErr w:type="spellEnd"/>
      <w:r>
        <w:rPr>
          <w:rFonts w:ascii="Lato" w:eastAsia="Lato" w:hAnsi="Lato" w:cs="Lato"/>
          <w:highlight w:val="white"/>
        </w:rPr>
        <w:t xml:space="preserve">) were trained at </w:t>
      </w:r>
      <w:proofErr w:type="spellStart"/>
      <w:r>
        <w:rPr>
          <w:rFonts w:ascii="Lato" w:eastAsia="Lato" w:hAnsi="Lato" w:cs="Lato"/>
          <w:highlight w:val="white"/>
        </w:rPr>
        <w:t>Tambon</w:t>
      </w:r>
      <w:proofErr w:type="spellEnd"/>
      <w:r>
        <w:rPr>
          <w:rFonts w:ascii="Lato" w:eastAsia="Lato" w:hAnsi="Lato" w:cs="Lato"/>
          <w:highlight w:val="white"/>
        </w:rPr>
        <w:t xml:space="preserve"> level (below district and province level). Following completion, CADRE equipment was supplied to all Red </w:t>
      </w:r>
      <w:proofErr w:type="gramStart"/>
      <w:r>
        <w:rPr>
          <w:rFonts w:ascii="Lato" w:eastAsia="Lato" w:hAnsi="Lato" w:cs="Lato"/>
          <w:highlight w:val="white"/>
        </w:rPr>
        <w:t>Cross National</w:t>
      </w:r>
      <w:proofErr w:type="gramEnd"/>
      <w:r>
        <w:rPr>
          <w:rFonts w:ascii="Lato" w:eastAsia="Lato" w:hAnsi="Lato" w:cs="Lato"/>
          <w:highlight w:val="white"/>
        </w:rPr>
        <w:t xml:space="preserve"> Societies. Specialist equipment was provided to hospitals, while communities also received response kits with emergency medical and life-saving equipment (ADPC, 2015).</w:t>
      </w:r>
    </w:p>
    <w:p w14:paraId="0C4CCA73" w14:textId="77777777" w:rsidR="00536392" w:rsidRDefault="00536392">
      <w:pPr>
        <w:jc w:val="both"/>
        <w:rPr>
          <w:rFonts w:ascii="Lato" w:eastAsia="Lato" w:hAnsi="Lato" w:cs="Lato"/>
          <w:highlight w:val="white"/>
        </w:rPr>
      </w:pPr>
    </w:p>
    <w:p w14:paraId="78FF5FA3" w14:textId="77777777" w:rsidR="00536392" w:rsidRDefault="00D94763">
      <w:pPr>
        <w:jc w:val="both"/>
        <w:rPr>
          <w:rFonts w:ascii="Lato" w:eastAsia="Lato" w:hAnsi="Lato" w:cs="Lato"/>
        </w:rPr>
      </w:pPr>
      <w:r>
        <w:rPr>
          <w:rFonts w:ascii="Lato" w:eastAsia="Lato" w:hAnsi="Lato" w:cs="Lato"/>
          <w:highlight w:val="white"/>
        </w:rPr>
        <w:lastRenderedPageBreak/>
        <w:t>Early warning systems are another example of equipment and skills provided by external parties planned with community input and designed for community use and leadership. A case in point is the system of flood staff gauges installed at the</w:t>
      </w:r>
      <w:commentRangeStart w:id="88"/>
      <w:r>
        <w:rPr>
          <w:rFonts w:ascii="Lato" w:eastAsia="Lato" w:hAnsi="Lato" w:cs="Lato"/>
          <w:highlight w:val="white"/>
        </w:rPr>
        <w:t xml:space="preserve"> </w:t>
      </w:r>
      <w:proofErr w:type="spellStart"/>
      <w:r>
        <w:rPr>
          <w:rFonts w:ascii="Lato" w:eastAsia="Lato" w:hAnsi="Lato" w:cs="Lato"/>
          <w:highlight w:val="white"/>
        </w:rPr>
        <w:t>Pasak</w:t>
      </w:r>
      <w:proofErr w:type="spellEnd"/>
      <w:r>
        <w:rPr>
          <w:rFonts w:ascii="Lato" w:eastAsia="Lato" w:hAnsi="Lato" w:cs="Lato"/>
          <w:highlight w:val="white"/>
        </w:rPr>
        <w:t xml:space="preserve"> River bank at Wat Hua </w:t>
      </w:r>
      <w:proofErr w:type="spellStart"/>
      <w:r>
        <w:rPr>
          <w:rFonts w:ascii="Lato" w:eastAsia="Lato" w:hAnsi="Lato" w:cs="Lato"/>
          <w:highlight w:val="white"/>
        </w:rPr>
        <w:t>Hin</w:t>
      </w:r>
      <w:proofErr w:type="spellEnd"/>
      <w:r>
        <w:rPr>
          <w:rFonts w:ascii="Lato" w:eastAsia="Lato" w:hAnsi="Lato" w:cs="Lato"/>
          <w:highlight w:val="white"/>
        </w:rPr>
        <w:t xml:space="preserve"> and </w:t>
      </w:r>
      <w:proofErr w:type="spellStart"/>
      <w:r>
        <w:rPr>
          <w:rFonts w:ascii="Lato" w:eastAsia="Lato" w:hAnsi="Lato" w:cs="Lato"/>
          <w:highlight w:val="white"/>
        </w:rPr>
        <w:t>Tambon</w:t>
      </w:r>
      <w:proofErr w:type="spellEnd"/>
      <w:r>
        <w:rPr>
          <w:rFonts w:ascii="Lato" w:eastAsia="Lato" w:hAnsi="Lato" w:cs="Lato"/>
          <w:highlight w:val="white"/>
        </w:rPr>
        <w:t xml:space="preserve"> </w:t>
      </w:r>
      <w:proofErr w:type="spellStart"/>
      <w:r>
        <w:rPr>
          <w:rFonts w:ascii="Lato" w:eastAsia="Lato" w:hAnsi="Lato" w:cs="Lato"/>
          <w:highlight w:val="white"/>
        </w:rPr>
        <w:t>Tha</w:t>
      </w:r>
      <w:proofErr w:type="spellEnd"/>
      <w:r>
        <w:rPr>
          <w:rFonts w:ascii="Lato" w:eastAsia="Lato" w:hAnsi="Lato" w:cs="Lato"/>
          <w:highlight w:val="white"/>
        </w:rPr>
        <w:t xml:space="preserve"> </w:t>
      </w:r>
      <w:proofErr w:type="spellStart"/>
      <w:r>
        <w:rPr>
          <w:rFonts w:ascii="Lato" w:eastAsia="Lato" w:hAnsi="Lato" w:cs="Lato"/>
          <w:highlight w:val="white"/>
        </w:rPr>
        <w:t>Luang</w:t>
      </w:r>
      <w:proofErr w:type="spellEnd"/>
      <w:r>
        <w:rPr>
          <w:rFonts w:ascii="Lato" w:eastAsia="Lato" w:hAnsi="Lato" w:cs="Lato"/>
          <w:highlight w:val="white"/>
        </w:rPr>
        <w:t xml:space="preserve"> of Ayutthaya province</w:t>
      </w:r>
      <w:commentRangeEnd w:id="88"/>
      <w:r>
        <w:commentReference w:id="88"/>
      </w:r>
      <w:r>
        <w:rPr>
          <w:rFonts w:ascii="Lato" w:eastAsia="Lato" w:hAnsi="Lato" w:cs="Lato"/>
          <w:highlight w:val="white"/>
        </w:rPr>
        <w:t>. Community members monitor water levels from the flood gauges marked green (normal), yellow (warning) and red (critical). Each level will result in different actions agreed on by residents (e.g. moving things to higher places when the water reaches yellow on the staff gauge). To supplement the implementation of early warning systems, the</w:t>
      </w:r>
      <w:r>
        <w:rPr>
          <w:rFonts w:ascii="Lato" w:eastAsia="Lato" w:hAnsi="Lato" w:cs="Lato"/>
        </w:rPr>
        <w:t xml:space="preserve"> “Mr. Warning” initiative (Figure 13) was introduced to communities in the Chao Phraya river basin, and riverine and flash flood-prone communities in </w:t>
      </w:r>
      <w:proofErr w:type="spellStart"/>
      <w:r>
        <w:rPr>
          <w:rFonts w:ascii="Lato" w:eastAsia="Lato" w:hAnsi="Lato" w:cs="Lato"/>
        </w:rPr>
        <w:t>Prachinburi</w:t>
      </w:r>
      <w:proofErr w:type="spellEnd"/>
      <w:r>
        <w:rPr>
          <w:rFonts w:ascii="Lato" w:eastAsia="Lato" w:hAnsi="Lato" w:cs="Lato"/>
        </w:rPr>
        <w:t xml:space="preserve">. This initiative presents location-specific technical information on flood warning systems through easily digestible posters, to increase awareness of the public on what to do and expect in flood situations. </w:t>
      </w:r>
    </w:p>
    <w:p w14:paraId="7804E374" w14:textId="77777777" w:rsidR="00536392" w:rsidRDefault="00536392">
      <w:pPr>
        <w:jc w:val="both"/>
        <w:rPr>
          <w:rFonts w:ascii="Lato" w:eastAsia="Lato" w:hAnsi="Lato" w:cs="Lato"/>
        </w:rPr>
      </w:pPr>
    </w:p>
    <w:p w14:paraId="6E96C110" w14:textId="77777777" w:rsidR="00536392" w:rsidRDefault="00D94763">
      <w:pPr>
        <w:jc w:val="center"/>
        <w:rPr>
          <w:rFonts w:ascii="Lato" w:eastAsia="Lato" w:hAnsi="Lato" w:cs="Lato"/>
        </w:rPr>
      </w:pPr>
      <w:r>
        <w:rPr>
          <w:rFonts w:ascii="Lato" w:eastAsia="Lato" w:hAnsi="Lato" w:cs="Lato"/>
          <w:noProof/>
        </w:rPr>
        <w:drawing>
          <wp:inline distT="114300" distB="114300" distL="114300" distR="114300" wp14:anchorId="2278CA2D" wp14:editId="0EF0EF07">
            <wp:extent cx="3082244" cy="431958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3082244" cy="4319588"/>
                    </a:xfrm>
                    <a:prstGeom prst="rect">
                      <a:avLst/>
                    </a:prstGeom>
                    <a:ln/>
                  </pic:spPr>
                </pic:pic>
              </a:graphicData>
            </a:graphic>
          </wp:inline>
        </w:drawing>
      </w:r>
    </w:p>
    <w:p w14:paraId="2879809E" w14:textId="77777777" w:rsidR="00536392" w:rsidRDefault="00536392">
      <w:pPr>
        <w:jc w:val="both"/>
        <w:rPr>
          <w:rFonts w:ascii="Lato" w:eastAsia="Lato" w:hAnsi="Lato" w:cs="Lato"/>
        </w:rPr>
      </w:pPr>
    </w:p>
    <w:p w14:paraId="58480656" w14:textId="77777777" w:rsidR="00536392" w:rsidRDefault="00D94763">
      <w:pPr>
        <w:jc w:val="center"/>
        <w:rPr>
          <w:rFonts w:ascii="Lato" w:eastAsia="Lato" w:hAnsi="Lato" w:cs="Lato"/>
          <w:sz w:val="20"/>
          <w:szCs w:val="20"/>
        </w:rPr>
      </w:pPr>
      <w:r>
        <w:rPr>
          <w:rFonts w:ascii="Lato" w:eastAsia="Lato" w:hAnsi="Lato" w:cs="Lato"/>
          <w:b/>
          <w:sz w:val="20"/>
          <w:szCs w:val="20"/>
        </w:rPr>
        <w:t>Figure 13.</w:t>
      </w:r>
      <w:r>
        <w:rPr>
          <w:rFonts w:ascii="Lato" w:eastAsia="Lato" w:hAnsi="Lato" w:cs="Lato"/>
          <w:sz w:val="20"/>
          <w:szCs w:val="20"/>
        </w:rPr>
        <w:t xml:space="preserve"> Poster as part of ‘Mr. Warning’ initiative (Source: Asian Disaster Preparedness </w:t>
      </w:r>
      <w:proofErr w:type="spellStart"/>
      <w:r>
        <w:rPr>
          <w:rFonts w:ascii="Lato" w:eastAsia="Lato" w:hAnsi="Lato" w:cs="Lato"/>
          <w:sz w:val="20"/>
          <w:szCs w:val="20"/>
        </w:rPr>
        <w:t>Center</w:t>
      </w:r>
      <w:proofErr w:type="spellEnd"/>
      <w:r>
        <w:rPr>
          <w:rFonts w:ascii="Lato" w:eastAsia="Lato" w:hAnsi="Lato" w:cs="Lato"/>
          <w:sz w:val="20"/>
          <w:szCs w:val="20"/>
        </w:rPr>
        <w:t>)</w:t>
      </w:r>
    </w:p>
    <w:p w14:paraId="5E280262" w14:textId="77777777" w:rsidR="00536392" w:rsidRDefault="00536392">
      <w:pPr>
        <w:jc w:val="both"/>
        <w:rPr>
          <w:rFonts w:ascii="Lato" w:eastAsia="Lato" w:hAnsi="Lato" w:cs="Lato"/>
        </w:rPr>
      </w:pPr>
    </w:p>
    <w:p w14:paraId="3FF04E15" w14:textId="77777777" w:rsidR="00536392" w:rsidRDefault="00D94763">
      <w:pPr>
        <w:jc w:val="both"/>
        <w:rPr>
          <w:rFonts w:ascii="Lato" w:eastAsia="Lato" w:hAnsi="Lato" w:cs="Lato"/>
        </w:rPr>
      </w:pPr>
      <w:r>
        <w:rPr>
          <w:rFonts w:ascii="Lato" w:eastAsia="Lato" w:hAnsi="Lato" w:cs="Lato"/>
        </w:rPr>
        <w:t>For students in schools, equipment and training that have been provided include life jackets, training on how to adapt everyday floating items to makeshift lifeboats and speed card games where they match flooding challenges with solutions.</w:t>
      </w:r>
    </w:p>
    <w:p w14:paraId="00F0455D" w14:textId="77777777" w:rsidR="00536392" w:rsidRDefault="00536392">
      <w:pPr>
        <w:jc w:val="both"/>
        <w:rPr>
          <w:rFonts w:ascii="Lato" w:eastAsia="Lato" w:hAnsi="Lato" w:cs="Lato"/>
          <w:b/>
        </w:rPr>
      </w:pPr>
    </w:p>
    <w:p w14:paraId="1CA1AA13" w14:textId="77777777" w:rsidR="00536392" w:rsidRDefault="00536392">
      <w:pPr>
        <w:jc w:val="both"/>
        <w:rPr>
          <w:rFonts w:ascii="Lato" w:eastAsia="Lato" w:hAnsi="Lato" w:cs="Lato"/>
          <w:b/>
        </w:rPr>
      </w:pPr>
    </w:p>
    <w:p w14:paraId="0106519B" w14:textId="77777777" w:rsidR="00536392" w:rsidRDefault="00536392">
      <w:pPr>
        <w:jc w:val="both"/>
        <w:rPr>
          <w:rFonts w:ascii="Lato" w:eastAsia="Lato" w:hAnsi="Lato" w:cs="Lato"/>
          <w:b/>
        </w:rPr>
      </w:pPr>
    </w:p>
    <w:p w14:paraId="6A7556D9" w14:textId="77777777" w:rsidR="00536392" w:rsidRDefault="00D94763">
      <w:pPr>
        <w:pStyle w:val="Heading3"/>
        <w:jc w:val="both"/>
      </w:pPr>
      <w:bookmarkStart w:id="89" w:name="_vrn3zu6mrzqw" w:colFirst="0" w:colLast="0"/>
      <w:bookmarkEnd w:id="89"/>
      <w:r>
        <w:t>6.2.3. Peri and Post-Disaster Coordination</w:t>
      </w:r>
    </w:p>
    <w:p w14:paraId="3291B97C" w14:textId="77777777" w:rsidR="00536392" w:rsidRDefault="00536392">
      <w:pPr>
        <w:jc w:val="both"/>
        <w:rPr>
          <w:rFonts w:ascii="Lato" w:eastAsia="Lato" w:hAnsi="Lato" w:cs="Lato"/>
          <w:highlight w:val="white"/>
        </w:rPr>
      </w:pPr>
    </w:p>
    <w:p w14:paraId="1B858DEF" w14:textId="77777777" w:rsidR="00536392" w:rsidRDefault="00D94763">
      <w:pPr>
        <w:jc w:val="both"/>
        <w:rPr>
          <w:ins w:id="90" w:author="Brian G. McAdoo" w:date="2018-04-29T14:17:00Z"/>
          <w:rFonts w:ascii="Lato" w:eastAsia="Lato" w:hAnsi="Lato" w:cs="Lato"/>
          <w:highlight w:val="white"/>
        </w:rPr>
      </w:pPr>
      <w:r>
        <w:rPr>
          <w:rFonts w:ascii="Lato" w:eastAsia="Lato" w:hAnsi="Lato" w:cs="Lato"/>
          <w:highlight w:val="white"/>
        </w:rPr>
        <w:lastRenderedPageBreak/>
        <w:t xml:space="preserve">Lastly, a significant component of </w:t>
      </w:r>
      <w:commentRangeStart w:id="91"/>
      <w:r>
        <w:rPr>
          <w:rFonts w:ascii="Lato" w:eastAsia="Lato" w:hAnsi="Lato" w:cs="Lato"/>
          <w:highlight w:val="white"/>
        </w:rPr>
        <w:t>CBDRM involves peri-(during) and post-disaster coordination within communities</w:t>
      </w:r>
      <w:commentRangeEnd w:id="91"/>
      <w:r>
        <w:commentReference w:id="91"/>
      </w:r>
      <w:r>
        <w:rPr>
          <w:rFonts w:ascii="Lato" w:eastAsia="Lato" w:hAnsi="Lato" w:cs="Lato"/>
          <w:highlight w:val="white"/>
        </w:rPr>
        <w:t>, and between communities and their government. The main approach to improving coordination has been simulation exercises and creating creative solutions to improve communication.</w:t>
      </w:r>
    </w:p>
    <w:p w14:paraId="6DA2D307" w14:textId="77777777" w:rsidR="00536392" w:rsidRDefault="00536392">
      <w:pPr>
        <w:jc w:val="both"/>
        <w:rPr>
          <w:ins w:id="92" w:author="Brian G. McAdoo" w:date="2018-04-29T14:17:00Z"/>
          <w:rFonts w:ascii="Lato" w:eastAsia="Lato" w:hAnsi="Lato" w:cs="Lato"/>
          <w:highlight w:val="white"/>
        </w:rPr>
      </w:pPr>
    </w:p>
    <w:p w14:paraId="1A869F25" w14:textId="77777777" w:rsidR="00536392" w:rsidRDefault="00D94763" w:rsidP="00DD47A6">
      <w:pPr>
        <w:jc w:val="center"/>
        <w:rPr>
          <w:rFonts w:ascii="Lato" w:eastAsia="Lato" w:hAnsi="Lato" w:cs="Lato"/>
          <w:highlight w:val="white"/>
        </w:rPr>
      </w:pPr>
      <w:ins w:id="93" w:author="Brian G. McAdoo" w:date="2018-04-29T14:17:00Z">
        <w:r>
          <w:rPr>
            <w:rFonts w:ascii="Lato" w:eastAsia="Lato" w:hAnsi="Lato" w:cs="Lato"/>
            <w:noProof/>
            <w:highlight w:val="white"/>
          </w:rPr>
          <w:drawing>
            <wp:inline distT="114300" distB="114300" distL="114300" distR="114300" wp14:anchorId="4C0E8861" wp14:editId="6492CADA">
              <wp:extent cx="4810125" cy="3914775"/>
              <wp:effectExtent l="0" t="0" r="0" b="0"/>
              <wp:docPr id="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7"/>
                      <a:srcRect/>
                      <a:stretch>
                        <a:fillRect/>
                      </a:stretch>
                    </pic:blipFill>
                    <pic:spPr>
                      <a:xfrm>
                        <a:off x="0" y="0"/>
                        <a:ext cx="4810125" cy="3914775"/>
                      </a:xfrm>
                      <a:prstGeom prst="rect">
                        <a:avLst/>
                      </a:prstGeom>
                      <a:ln/>
                    </pic:spPr>
                  </pic:pic>
                </a:graphicData>
              </a:graphic>
            </wp:inline>
          </w:drawing>
        </w:r>
      </w:ins>
    </w:p>
    <w:p w14:paraId="3993FBA0" w14:textId="4DE32B83" w:rsidR="00536392" w:rsidRPr="00DD47A6" w:rsidRDefault="00DD47A6">
      <w:pPr>
        <w:jc w:val="both"/>
        <w:rPr>
          <w:rFonts w:ascii="Lato" w:eastAsia="Lato" w:hAnsi="Lato" w:cs="Lato"/>
          <w:i/>
          <w:color w:val="FF0000"/>
          <w:highlight w:val="white"/>
        </w:rPr>
      </w:pPr>
      <w:r w:rsidRPr="00DD47A6">
        <w:rPr>
          <w:rFonts w:ascii="Lato" w:eastAsia="Lato" w:hAnsi="Lato" w:cs="Lato"/>
          <w:i/>
          <w:color w:val="FF0000"/>
          <w:highlight w:val="white"/>
        </w:rPr>
        <w:t xml:space="preserve">Figure XX.  Disaster Management Cycle.  </w:t>
      </w:r>
    </w:p>
    <w:p w14:paraId="1F092E23" w14:textId="77777777" w:rsidR="00DD47A6" w:rsidRDefault="00DD47A6">
      <w:pPr>
        <w:jc w:val="both"/>
        <w:rPr>
          <w:rFonts w:ascii="Lato" w:eastAsia="Lato" w:hAnsi="Lato" w:cs="Lato"/>
          <w:highlight w:val="white"/>
        </w:rPr>
      </w:pPr>
    </w:p>
    <w:p w14:paraId="7D28F0E7" w14:textId="77777777" w:rsidR="00536392" w:rsidRDefault="00D94763">
      <w:pPr>
        <w:jc w:val="both"/>
        <w:rPr>
          <w:rFonts w:ascii="Lato" w:eastAsia="Lato" w:hAnsi="Lato" w:cs="Lato"/>
          <w:highlight w:val="white"/>
        </w:rPr>
      </w:pPr>
      <w:r>
        <w:rPr>
          <w:rFonts w:ascii="Lato" w:eastAsia="Lato" w:hAnsi="Lato" w:cs="Lato"/>
          <w:highlight w:val="white"/>
        </w:rPr>
        <w:t xml:space="preserve">Since simulations are part of the PEER program, they focus on both hospitals and general community response. PEER’s 3-stage hospital simulation exercise includes (1) a </w:t>
      </w:r>
      <w:proofErr w:type="spellStart"/>
      <w:r>
        <w:rPr>
          <w:rFonts w:ascii="Lato" w:eastAsia="Lato" w:hAnsi="Lato" w:cs="Lato"/>
          <w:highlight w:val="white"/>
        </w:rPr>
        <w:t>tabletop</w:t>
      </w:r>
      <w:proofErr w:type="spellEnd"/>
      <w:r>
        <w:rPr>
          <w:rFonts w:ascii="Lato" w:eastAsia="Lato" w:hAnsi="Lato" w:cs="Lato"/>
          <w:highlight w:val="white"/>
        </w:rPr>
        <w:t xml:space="preserve">-based exercise which forms the backbone of a multi-hazard response plan, (2) a functional command post exercise where the management team practices directing hospital response without actually deploying resources, and (3) a full-scale exercise that involves the Hospital Command Centre and deploys emergency personnel to manage patient reception at the emergency department (ADPC, 2015). To test community-based flood management plans initiated by the </w:t>
      </w:r>
      <w:proofErr w:type="spellStart"/>
      <w:r>
        <w:rPr>
          <w:rFonts w:ascii="Lato" w:eastAsia="Lato" w:hAnsi="Lato" w:cs="Lato"/>
          <w:highlight w:val="white"/>
        </w:rPr>
        <w:t>Talad</w:t>
      </w:r>
      <w:proofErr w:type="spellEnd"/>
      <w:r>
        <w:rPr>
          <w:rFonts w:ascii="Lato" w:eastAsia="Lato" w:hAnsi="Lato" w:cs="Lato"/>
          <w:highlight w:val="white"/>
        </w:rPr>
        <w:t xml:space="preserve"> Kao and Ban </w:t>
      </w:r>
      <w:proofErr w:type="spellStart"/>
      <w:r>
        <w:rPr>
          <w:rFonts w:ascii="Lato" w:eastAsia="Lato" w:hAnsi="Lato" w:cs="Lato"/>
          <w:highlight w:val="white"/>
        </w:rPr>
        <w:t>Buphram</w:t>
      </w:r>
      <w:proofErr w:type="spellEnd"/>
      <w:r>
        <w:rPr>
          <w:rFonts w:ascii="Lato" w:eastAsia="Lato" w:hAnsi="Lato" w:cs="Lato"/>
          <w:highlight w:val="white"/>
        </w:rPr>
        <w:t xml:space="preserve"> communities, PEER also conducted flood simulation exercises where trained CADRE volunteers practiced undertaking water rescue missions. Post-simulation, communities brainstormed for better interventions (ADPC, 2015).</w:t>
      </w:r>
    </w:p>
    <w:p w14:paraId="26AECE92" w14:textId="77777777" w:rsidR="00536392" w:rsidRDefault="00536392">
      <w:pPr>
        <w:jc w:val="both"/>
        <w:rPr>
          <w:rFonts w:ascii="Lato" w:eastAsia="Lato" w:hAnsi="Lato" w:cs="Lato"/>
          <w:highlight w:val="white"/>
        </w:rPr>
      </w:pPr>
    </w:p>
    <w:p w14:paraId="1B378C3C" w14:textId="77777777" w:rsidR="00536392" w:rsidRDefault="00D94763">
      <w:pPr>
        <w:jc w:val="both"/>
        <w:rPr>
          <w:rFonts w:ascii="Lato" w:eastAsia="Lato" w:hAnsi="Lato" w:cs="Lato"/>
          <w:highlight w:val="white"/>
        </w:rPr>
      </w:pPr>
      <w:r>
        <w:rPr>
          <w:rFonts w:ascii="Lato" w:eastAsia="Lato" w:hAnsi="Lato" w:cs="Lato"/>
          <w:highlight w:val="white"/>
        </w:rPr>
        <w:t xml:space="preserve">Outside of PEER programs, schools have also been heavily involved in planning for flood safety where school-specific inputs from teachers and students were sourced and plans were integrated with existing resources and capacities of their wider community. For example, Wat Hua </w:t>
      </w:r>
      <w:proofErr w:type="spellStart"/>
      <w:r>
        <w:rPr>
          <w:rFonts w:ascii="Lato" w:eastAsia="Lato" w:hAnsi="Lato" w:cs="Lato"/>
          <w:highlight w:val="white"/>
        </w:rPr>
        <w:t>Hin</w:t>
      </w:r>
      <w:proofErr w:type="spellEnd"/>
      <w:r>
        <w:rPr>
          <w:rFonts w:ascii="Lato" w:eastAsia="Lato" w:hAnsi="Lato" w:cs="Lato"/>
          <w:highlight w:val="white"/>
        </w:rPr>
        <w:t xml:space="preserve"> school’s action plan was integrated with the Community Flood Preparedness Plan of Moo (village, subdivision of </w:t>
      </w:r>
      <w:proofErr w:type="spellStart"/>
      <w:r>
        <w:rPr>
          <w:rFonts w:ascii="Lato" w:eastAsia="Lato" w:hAnsi="Lato" w:cs="Lato"/>
          <w:highlight w:val="white"/>
        </w:rPr>
        <w:t>Tambon</w:t>
      </w:r>
      <w:proofErr w:type="spellEnd"/>
      <w:r>
        <w:rPr>
          <w:rFonts w:ascii="Lato" w:eastAsia="Lato" w:hAnsi="Lato" w:cs="Lato"/>
          <w:highlight w:val="white"/>
        </w:rPr>
        <w:t xml:space="preserve">) 2, Ban Hua </w:t>
      </w:r>
      <w:proofErr w:type="spellStart"/>
      <w:r>
        <w:rPr>
          <w:rFonts w:ascii="Lato" w:eastAsia="Lato" w:hAnsi="Lato" w:cs="Lato"/>
          <w:highlight w:val="white"/>
        </w:rPr>
        <w:t>Hin</w:t>
      </w:r>
      <w:proofErr w:type="spellEnd"/>
      <w:r>
        <w:rPr>
          <w:rFonts w:ascii="Lato" w:eastAsia="Lato" w:hAnsi="Lato" w:cs="Lato"/>
          <w:highlight w:val="white"/>
        </w:rPr>
        <w:t xml:space="preserve">, and </w:t>
      </w:r>
      <w:proofErr w:type="spellStart"/>
      <w:r>
        <w:rPr>
          <w:rFonts w:ascii="Lato" w:eastAsia="Lato" w:hAnsi="Lato" w:cs="Lato"/>
          <w:highlight w:val="white"/>
        </w:rPr>
        <w:t>Tha</w:t>
      </w:r>
      <w:proofErr w:type="spellEnd"/>
      <w:r>
        <w:rPr>
          <w:rFonts w:ascii="Lato" w:eastAsia="Lato" w:hAnsi="Lato" w:cs="Lato"/>
          <w:highlight w:val="white"/>
        </w:rPr>
        <w:t xml:space="preserve"> </w:t>
      </w:r>
      <w:proofErr w:type="spellStart"/>
      <w:r>
        <w:rPr>
          <w:rFonts w:ascii="Lato" w:eastAsia="Lato" w:hAnsi="Lato" w:cs="Lato"/>
          <w:highlight w:val="white"/>
        </w:rPr>
        <w:t>Luang</w:t>
      </w:r>
      <w:proofErr w:type="spellEnd"/>
      <w:r>
        <w:rPr>
          <w:rFonts w:ascii="Lato" w:eastAsia="Lato" w:hAnsi="Lato" w:cs="Lato"/>
          <w:highlight w:val="white"/>
        </w:rPr>
        <w:t xml:space="preserve"> TAO (</w:t>
      </w:r>
      <w:proofErr w:type="spellStart"/>
      <w:r>
        <w:rPr>
          <w:rFonts w:ascii="Lato" w:eastAsia="Lato" w:hAnsi="Lato" w:cs="Lato"/>
          <w:highlight w:val="white"/>
        </w:rPr>
        <w:t>Tambon</w:t>
      </w:r>
      <w:proofErr w:type="spellEnd"/>
      <w:r>
        <w:rPr>
          <w:rFonts w:ascii="Lato" w:eastAsia="Lato" w:hAnsi="Lato" w:cs="Lato"/>
          <w:highlight w:val="white"/>
        </w:rPr>
        <w:t xml:space="preserve"> (subdistrict) Administrative Organisation) (ADPC, 2015). Some schools have also agreed to share resources like evacuation space, such as </w:t>
      </w:r>
      <w:proofErr w:type="spellStart"/>
      <w:r>
        <w:rPr>
          <w:rFonts w:ascii="Lato" w:eastAsia="Lato" w:hAnsi="Lato" w:cs="Lato"/>
          <w:highlight w:val="white"/>
        </w:rPr>
        <w:t>Luang</w:t>
      </w:r>
      <w:proofErr w:type="spellEnd"/>
      <w:r>
        <w:rPr>
          <w:rFonts w:ascii="Lato" w:eastAsia="Lato" w:hAnsi="Lato" w:cs="Lato"/>
          <w:highlight w:val="white"/>
        </w:rPr>
        <w:t xml:space="preserve"> </w:t>
      </w:r>
      <w:proofErr w:type="spellStart"/>
      <w:r>
        <w:rPr>
          <w:rFonts w:ascii="Lato" w:eastAsia="Lato" w:hAnsi="Lato" w:cs="Lato"/>
          <w:highlight w:val="white"/>
        </w:rPr>
        <w:t>Wittayanukul</w:t>
      </w:r>
      <w:proofErr w:type="spellEnd"/>
      <w:r>
        <w:rPr>
          <w:rFonts w:ascii="Lato" w:eastAsia="Lato" w:hAnsi="Lato" w:cs="Lato"/>
          <w:highlight w:val="white"/>
        </w:rPr>
        <w:t xml:space="preserve"> and Wat Kai </w:t>
      </w:r>
      <w:proofErr w:type="spellStart"/>
      <w:r>
        <w:rPr>
          <w:rFonts w:ascii="Lato" w:eastAsia="Lato" w:hAnsi="Lato" w:cs="Lato"/>
          <w:highlight w:val="white"/>
        </w:rPr>
        <w:t>Jone</w:t>
      </w:r>
      <w:proofErr w:type="spellEnd"/>
      <w:r>
        <w:rPr>
          <w:rFonts w:ascii="Lato" w:eastAsia="Lato" w:hAnsi="Lato" w:cs="Lato"/>
          <w:highlight w:val="white"/>
        </w:rPr>
        <w:t xml:space="preserve"> (ADPC, 2015). The increased interaction between communities and local, provincial and national development institutions have both allowed for better coordination and </w:t>
      </w:r>
      <w:r>
        <w:rPr>
          <w:rFonts w:ascii="Lato" w:eastAsia="Lato" w:hAnsi="Lato" w:cs="Lato"/>
          <w:highlight w:val="white"/>
        </w:rPr>
        <w:lastRenderedPageBreak/>
        <w:t>integration of action plans and developed better understanding of how local water levels are influenced by upstream irrigation and water releases.</w:t>
      </w:r>
    </w:p>
    <w:p w14:paraId="3D0BA16E" w14:textId="77777777" w:rsidR="00536392" w:rsidRDefault="00536392">
      <w:pPr>
        <w:jc w:val="both"/>
        <w:rPr>
          <w:rFonts w:ascii="Lato" w:eastAsia="Lato" w:hAnsi="Lato" w:cs="Lato"/>
        </w:rPr>
      </w:pPr>
    </w:p>
    <w:p w14:paraId="023CC551" w14:textId="77777777" w:rsidR="00536392" w:rsidRDefault="00D94763">
      <w:pPr>
        <w:jc w:val="both"/>
        <w:rPr>
          <w:rFonts w:ascii="Lato" w:eastAsia="Lato" w:hAnsi="Lato" w:cs="Lato"/>
        </w:rPr>
      </w:pPr>
      <w:r>
        <w:rPr>
          <w:rFonts w:ascii="Lato" w:eastAsia="Lato" w:hAnsi="Lato" w:cs="Lato"/>
        </w:rPr>
        <w:t xml:space="preserve">The involvement of community in decision-making has also facilitated the brainstorming of innovative ideas (Figure 14) such as using the ‘LINE’ mobile phone application to coordinate flood warning response, together with strategically placed loudspeakers and CCTVs (ADPC, 2015). Another example is the installation of water purification equipment. After community members in Ban Hua </w:t>
      </w:r>
      <w:proofErr w:type="spellStart"/>
      <w:r>
        <w:rPr>
          <w:rFonts w:ascii="Lato" w:eastAsia="Lato" w:hAnsi="Lato" w:cs="Lato"/>
        </w:rPr>
        <w:t>Hin</w:t>
      </w:r>
      <w:proofErr w:type="spellEnd"/>
      <w:r>
        <w:rPr>
          <w:rFonts w:ascii="Lato" w:eastAsia="Lato" w:hAnsi="Lato" w:cs="Lato"/>
        </w:rPr>
        <w:t xml:space="preserve"> identified water purification as a priority for reducing flood impact, the equipment was installed at a </w:t>
      </w:r>
      <w:proofErr w:type="spellStart"/>
      <w:r>
        <w:rPr>
          <w:rFonts w:ascii="Lato" w:eastAsia="Lato" w:hAnsi="Lato" w:cs="Lato"/>
        </w:rPr>
        <w:t>daycare</w:t>
      </w:r>
      <w:proofErr w:type="spellEnd"/>
      <w:r>
        <w:rPr>
          <w:rFonts w:ascii="Lato" w:eastAsia="Lato" w:hAnsi="Lato" w:cs="Lato"/>
        </w:rPr>
        <w:t xml:space="preserve"> centre where money collected from the machines (1 baht per litre) would contribute to the maintenance of the system, managed by the community-based flood management community (ADPC, 2015).  </w:t>
      </w:r>
    </w:p>
    <w:p w14:paraId="706A6B6C" w14:textId="77777777" w:rsidR="00536392" w:rsidRDefault="00536392">
      <w:pPr>
        <w:jc w:val="both"/>
        <w:rPr>
          <w:rFonts w:ascii="Lato" w:eastAsia="Lato" w:hAnsi="Lato" w:cs="Lato"/>
        </w:rPr>
      </w:pPr>
    </w:p>
    <w:p w14:paraId="3DA7F484" w14:textId="77777777" w:rsidR="00536392" w:rsidRDefault="00D94763">
      <w:pPr>
        <w:jc w:val="both"/>
        <w:rPr>
          <w:rFonts w:ascii="Lato" w:eastAsia="Lato" w:hAnsi="Lato" w:cs="Lato"/>
        </w:rPr>
      </w:pPr>
      <w:r>
        <w:rPr>
          <w:rFonts w:ascii="Lato" w:eastAsia="Lato" w:hAnsi="Lato" w:cs="Lato"/>
        </w:rPr>
        <w:t>Especially since the lack of real-time information on water and human conditions and on ‘who is doing what’ has been identified as a key information gap that contributed to the magnitude of the 2011 flood impacts (</w:t>
      </w:r>
      <w:proofErr w:type="spellStart"/>
      <w:r>
        <w:rPr>
          <w:rFonts w:ascii="Lato" w:eastAsia="Lato" w:hAnsi="Lato" w:cs="Lato"/>
        </w:rPr>
        <w:t>Jukrkorn</w:t>
      </w:r>
      <w:proofErr w:type="spellEnd"/>
      <w:r>
        <w:rPr>
          <w:rFonts w:ascii="Lato" w:eastAsia="Lato" w:hAnsi="Lato" w:cs="Lato"/>
        </w:rPr>
        <w:t xml:space="preserve"> et al., 2014), the improved coordination and integration that CBDRM brings is valuable. </w:t>
      </w:r>
    </w:p>
    <w:p w14:paraId="6F5C341B" w14:textId="77777777" w:rsidR="00536392" w:rsidRDefault="00D94763">
      <w:pPr>
        <w:rPr>
          <w:rFonts w:ascii="Lato" w:eastAsia="Lato" w:hAnsi="Lato" w:cs="Lato"/>
        </w:rPr>
      </w:pPr>
      <w:r>
        <w:rPr>
          <w:rFonts w:ascii="Lato" w:eastAsia="Lato" w:hAnsi="Lato" w:cs="Lato"/>
          <w:noProof/>
          <w:sz w:val="24"/>
          <w:szCs w:val="24"/>
        </w:rPr>
        <w:drawing>
          <wp:inline distT="114300" distB="114300" distL="114300" distR="114300" wp14:anchorId="6E7CF053" wp14:editId="4A1C85E8">
            <wp:extent cx="5734050" cy="4381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b="7444"/>
                    <a:stretch>
                      <a:fillRect/>
                    </a:stretch>
                  </pic:blipFill>
                  <pic:spPr>
                    <a:xfrm>
                      <a:off x="0" y="0"/>
                      <a:ext cx="5734050" cy="4381500"/>
                    </a:xfrm>
                    <a:prstGeom prst="rect">
                      <a:avLst/>
                    </a:prstGeom>
                    <a:ln/>
                  </pic:spPr>
                </pic:pic>
              </a:graphicData>
            </a:graphic>
          </wp:inline>
        </w:drawing>
      </w:r>
    </w:p>
    <w:p w14:paraId="3F47ECF0" w14:textId="77777777" w:rsidR="00536392" w:rsidRDefault="00D94763">
      <w:pPr>
        <w:jc w:val="center"/>
        <w:rPr>
          <w:rFonts w:ascii="Lato" w:eastAsia="Lato" w:hAnsi="Lato" w:cs="Lato"/>
          <w:sz w:val="20"/>
          <w:szCs w:val="20"/>
        </w:rPr>
      </w:pPr>
      <w:r>
        <w:rPr>
          <w:rFonts w:ascii="Lato" w:eastAsia="Lato" w:hAnsi="Lato" w:cs="Lato"/>
          <w:b/>
          <w:sz w:val="20"/>
          <w:szCs w:val="20"/>
        </w:rPr>
        <w:t>Figure 14.</w:t>
      </w:r>
      <w:r>
        <w:rPr>
          <w:rFonts w:ascii="Lato" w:eastAsia="Lato" w:hAnsi="Lato" w:cs="Lato"/>
          <w:sz w:val="20"/>
          <w:szCs w:val="20"/>
        </w:rPr>
        <w:t xml:space="preserve"> Examples of CBDRM (for flood risk) planning materials and tools utilised in target </w:t>
      </w:r>
      <w:proofErr w:type="gramStart"/>
      <w:r>
        <w:rPr>
          <w:rFonts w:ascii="Lato" w:eastAsia="Lato" w:hAnsi="Lato" w:cs="Lato"/>
          <w:sz w:val="20"/>
          <w:szCs w:val="20"/>
        </w:rPr>
        <w:t>communities  (</w:t>
      </w:r>
      <w:proofErr w:type="gramEnd"/>
      <w:r>
        <w:rPr>
          <w:rFonts w:ascii="Lato" w:eastAsia="Lato" w:hAnsi="Lato" w:cs="Lato"/>
          <w:sz w:val="20"/>
          <w:szCs w:val="20"/>
        </w:rPr>
        <w:t xml:space="preserve">Source: Asian Disaster Preparedness </w:t>
      </w:r>
      <w:proofErr w:type="spellStart"/>
      <w:r>
        <w:rPr>
          <w:rFonts w:ascii="Lato" w:eastAsia="Lato" w:hAnsi="Lato" w:cs="Lato"/>
          <w:sz w:val="20"/>
          <w:szCs w:val="20"/>
        </w:rPr>
        <w:t>Center</w:t>
      </w:r>
      <w:proofErr w:type="spellEnd"/>
      <w:r>
        <w:rPr>
          <w:rFonts w:ascii="Lato" w:eastAsia="Lato" w:hAnsi="Lato" w:cs="Lato"/>
          <w:sz w:val="20"/>
          <w:szCs w:val="20"/>
        </w:rPr>
        <w:t>)</w:t>
      </w:r>
    </w:p>
    <w:p w14:paraId="45599A37" w14:textId="77777777" w:rsidR="00536392" w:rsidRDefault="00536392">
      <w:pPr>
        <w:jc w:val="both"/>
        <w:rPr>
          <w:rFonts w:ascii="Lato" w:eastAsia="Lato" w:hAnsi="Lato" w:cs="Lato"/>
        </w:rPr>
      </w:pPr>
    </w:p>
    <w:p w14:paraId="197E0075" w14:textId="77777777" w:rsidR="00536392" w:rsidRDefault="00536392">
      <w:pPr>
        <w:jc w:val="both"/>
        <w:rPr>
          <w:rFonts w:ascii="Lato" w:eastAsia="Lato" w:hAnsi="Lato" w:cs="Lato"/>
        </w:rPr>
      </w:pPr>
    </w:p>
    <w:p w14:paraId="11E43F21" w14:textId="77777777" w:rsidR="00536392" w:rsidRDefault="00D94763">
      <w:pPr>
        <w:pStyle w:val="Heading1"/>
        <w:contextualSpacing w:val="0"/>
        <w:jc w:val="both"/>
      </w:pPr>
      <w:bookmarkStart w:id="94" w:name="_q8jvdkvzaijt" w:colFirst="0" w:colLast="0"/>
      <w:bookmarkEnd w:id="94"/>
      <w:r>
        <w:t xml:space="preserve">7. </w:t>
      </w:r>
      <w:commentRangeStart w:id="95"/>
      <w:commentRangeStart w:id="96"/>
      <w:r>
        <w:t>Concluding Remarks</w:t>
      </w:r>
      <w:commentRangeEnd w:id="95"/>
      <w:r>
        <w:commentReference w:id="95"/>
      </w:r>
      <w:commentRangeEnd w:id="96"/>
      <w:r>
        <w:commentReference w:id="96"/>
      </w:r>
    </w:p>
    <w:p w14:paraId="7C56986C" w14:textId="77777777" w:rsidR="00536392" w:rsidRDefault="00536392">
      <w:pPr>
        <w:jc w:val="both"/>
        <w:rPr>
          <w:rFonts w:ascii="Lato" w:eastAsia="Lato" w:hAnsi="Lato" w:cs="Lato"/>
        </w:rPr>
      </w:pPr>
    </w:p>
    <w:p w14:paraId="2122535C" w14:textId="3E3BBD9F" w:rsidR="00536392" w:rsidRDefault="00D94763">
      <w:pPr>
        <w:jc w:val="both"/>
        <w:rPr>
          <w:rFonts w:ascii="Lato" w:eastAsia="Lato" w:hAnsi="Lato" w:cs="Lato"/>
        </w:rPr>
      </w:pPr>
      <w:r>
        <w:rPr>
          <w:rFonts w:ascii="Lato" w:eastAsia="Lato" w:hAnsi="Lato" w:cs="Lato"/>
        </w:rPr>
        <w:lastRenderedPageBreak/>
        <w:t xml:space="preserve">In this chapter we have elaborated in detail upon the production of both hazards and vulnerabilities to floods and droughts in Thailand. We highlight that this production is complex and multi-dimensional, involving both natural conditions and political interventions by a range of actors. </w:t>
      </w:r>
    </w:p>
    <w:p w14:paraId="3CE4A818" w14:textId="77777777" w:rsidR="00536392" w:rsidRDefault="00536392">
      <w:pPr>
        <w:jc w:val="both"/>
        <w:rPr>
          <w:rFonts w:ascii="Lato" w:eastAsia="Lato" w:hAnsi="Lato" w:cs="Lato"/>
        </w:rPr>
      </w:pPr>
    </w:p>
    <w:p w14:paraId="2B1178FC" w14:textId="77777777" w:rsidR="00536392" w:rsidRDefault="00D94763">
      <w:pPr>
        <w:jc w:val="both"/>
        <w:rPr>
          <w:rFonts w:ascii="Lato" w:eastAsia="Lato" w:hAnsi="Lato" w:cs="Lato"/>
        </w:rPr>
      </w:pPr>
      <w:r>
        <w:rPr>
          <w:rFonts w:ascii="Lato" w:eastAsia="Lato" w:hAnsi="Lato" w:cs="Lato"/>
        </w:rPr>
        <w:t xml:space="preserve">In the </w:t>
      </w:r>
      <w:proofErr w:type="spellStart"/>
      <w:r>
        <w:rPr>
          <w:rFonts w:ascii="Lato" w:eastAsia="Lato" w:hAnsi="Lato" w:cs="Lato"/>
        </w:rPr>
        <w:t>later</w:t>
      </w:r>
      <w:proofErr w:type="spellEnd"/>
      <w:r>
        <w:rPr>
          <w:rFonts w:ascii="Lato" w:eastAsia="Lato" w:hAnsi="Lato" w:cs="Lato"/>
        </w:rPr>
        <w:t xml:space="preserve"> half of this document, we then explored possible approaches towards more inclusive and resilient disaster risk reduction based on community involvement. Despite the forward-</w:t>
      </w:r>
      <w:proofErr w:type="spellStart"/>
      <w:r>
        <w:rPr>
          <w:rFonts w:ascii="Lato" w:eastAsia="Lato" w:hAnsi="Lato" w:cs="Lato"/>
        </w:rPr>
        <w:t>lookingness</w:t>
      </w:r>
      <w:proofErr w:type="spellEnd"/>
      <w:r>
        <w:rPr>
          <w:rFonts w:ascii="Lato" w:eastAsia="Lato" w:hAnsi="Lato" w:cs="Lato"/>
        </w:rPr>
        <w:t xml:space="preserve"> of the principles and ideologies we have mentioned, studies on their applications to flood and drought risk management in Thailand -- whether the SEP, Eco-DRR or CBDRM -- have been limited. </w:t>
      </w:r>
    </w:p>
    <w:p w14:paraId="585B3456" w14:textId="77777777" w:rsidR="00536392" w:rsidRDefault="00536392">
      <w:pPr>
        <w:jc w:val="both"/>
        <w:rPr>
          <w:rFonts w:ascii="Lato" w:eastAsia="Lato" w:hAnsi="Lato" w:cs="Lato"/>
        </w:rPr>
      </w:pPr>
    </w:p>
    <w:p w14:paraId="3DF3AA73" w14:textId="77777777" w:rsidR="00536392" w:rsidRDefault="00D94763">
      <w:pPr>
        <w:jc w:val="both"/>
        <w:rPr>
          <w:rFonts w:ascii="Lato" w:eastAsia="Lato" w:hAnsi="Lato" w:cs="Lato"/>
        </w:rPr>
      </w:pPr>
      <w:r>
        <w:rPr>
          <w:rFonts w:ascii="Lato" w:eastAsia="Lato" w:hAnsi="Lato" w:cs="Lato"/>
        </w:rPr>
        <w:t>Moving forward, it is important for research to evaluate the impact of existing community-based initiatives, most notably those of CBDRM. Studies should explore how individuals within communities perceive the effectiveness of these initiatives. While such research is currently scarce in the literature (</w:t>
      </w:r>
      <w:proofErr w:type="spellStart"/>
      <w:r>
        <w:rPr>
          <w:rFonts w:ascii="Lato" w:eastAsia="Lato" w:hAnsi="Lato" w:cs="Lato"/>
        </w:rPr>
        <w:t>Zwi</w:t>
      </w:r>
      <w:proofErr w:type="spellEnd"/>
      <w:r>
        <w:rPr>
          <w:rFonts w:ascii="Lato" w:eastAsia="Lato" w:hAnsi="Lato" w:cs="Lato"/>
        </w:rPr>
        <w:t xml:space="preserve"> et al., 2013), further studies would inform understandings of the benefits and disadvantages of such approaches, and the extent to which these initiatives have had an impact on the lives of the Thai people.</w:t>
      </w:r>
    </w:p>
    <w:p w14:paraId="47DEC423" w14:textId="77777777" w:rsidR="00536392" w:rsidRDefault="00536392">
      <w:pPr>
        <w:pStyle w:val="Heading1"/>
        <w:contextualSpacing w:val="0"/>
      </w:pPr>
      <w:bookmarkStart w:id="97" w:name="_29d7ad7cwgrn" w:colFirst="0" w:colLast="0"/>
      <w:bookmarkEnd w:id="97"/>
    </w:p>
    <w:p w14:paraId="48173BB2" w14:textId="77777777" w:rsidR="00536392" w:rsidRDefault="00536392">
      <w:pPr>
        <w:pStyle w:val="Heading1"/>
        <w:contextualSpacing w:val="0"/>
      </w:pPr>
      <w:bookmarkStart w:id="98" w:name="_scvxciflxsrz" w:colFirst="0" w:colLast="0"/>
      <w:bookmarkEnd w:id="98"/>
    </w:p>
    <w:p w14:paraId="3E59F25B" w14:textId="77777777" w:rsidR="00536392" w:rsidRDefault="00D94763">
      <w:pPr>
        <w:pStyle w:val="Heading1"/>
        <w:contextualSpacing w:val="0"/>
      </w:pPr>
      <w:bookmarkStart w:id="99" w:name="_j3hinza6p7er" w:colFirst="0" w:colLast="0"/>
      <w:bookmarkEnd w:id="99"/>
      <w:r>
        <w:t>Statement of Contributions</w:t>
      </w:r>
    </w:p>
    <w:p w14:paraId="1BB36CF8" w14:textId="77777777" w:rsidR="00536392" w:rsidRDefault="00536392">
      <w:pPr>
        <w:pStyle w:val="Heading1"/>
        <w:contextualSpacing w:val="0"/>
      </w:pPr>
      <w:bookmarkStart w:id="100" w:name="_z6njdfbee9nm" w:colFirst="0" w:colLast="0"/>
      <w:bookmarkEnd w:id="100"/>
    </w:p>
    <w:p w14:paraId="4D682CC0" w14:textId="77777777" w:rsidR="00536392" w:rsidRDefault="00D94763">
      <w:pPr>
        <w:jc w:val="both"/>
        <w:rPr>
          <w:rFonts w:ascii="Lato" w:eastAsia="Lato" w:hAnsi="Lato" w:cs="Lato"/>
        </w:rPr>
      </w:pPr>
      <w:r>
        <w:rPr>
          <w:rFonts w:ascii="Lato" w:eastAsia="Lato" w:hAnsi="Lato" w:cs="Lato"/>
        </w:rPr>
        <w:t>All authors contributed equally to the paper in the form of research, writing, section editing and compilation of the bibliography and all sources. All authors were assigned to work on 2 chapters each. CL worked to put together the Introduction and Chapters 2 and 4. HJM worked to assemble Chapters 1, 2 and 6. JT worked on Chapters 3 and 5. NBC worked on Chapters 3 and 4. SKS worked on Chapters 5 and 6. JT worked on overall edits for style, language and logical flow to ensure consistency and comprehensibility of the final document.</w:t>
      </w:r>
    </w:p>
    <w:p w14:paraId="3089A69B" w14:textId="77777777" w:rsidR="00536392" w:rsidRDefault="00536392">
      <w:pPr>
        <w:pStyle w:val="Heading1"/>
        <w:contextualSpacing w:val="0"/>
      </w:pPr>
      <w:bookmarkStart w:id="101" w:name="_y5iewydvvu01" w:colFirst="0" w:colLast="0"/>
      <w:bookmarkEnd w:id="101"/>
    </w:p>
    <w:p w14:paraId="2BC94E85" w14:textId="77777777" w:rsidR="00536392" w:rsidRDefault="00536392"/>
    <w:p w14:paraId="64D5FF5C" w14:textId="77777777" w:rsidR="00536392" w:rsidRDefault="00536392"/>
    <w:p w14:paraId="00B24B5C" w14:textId="77777777" w:rsidR="00536392" w:rsidRDefault="00536392"/>
    <w:p w14:paraId="5301C137" w14:textId="77777777" w:rsidR="00536392" w:rsidRDefault="00536392"/>
    <w:p w14:paraId="055E4F0D" w14:textId="77777777" w:rsidR="00536392" w:rsidRDefault="00536392"/>
    <w:p w14:paraId="0E0B4C2A" w14:textId="77777777" w:rsidR="00536392" w:rsidRDefault="00536392"/>
    <w:p w14:paraId="6275A1B3" w14:textId="77777777" w:rsidR="00536392" w:rsidRDefault="00536392"/>
    <w:p w14:paraId="55C943F1" w14:textId="77777777" w:rsidR="00536392" w:rsidRDefault="00536392"/>
    <w:p w14:paraId="25404E51" w14:textId="77777777" w:rsidR="00536392" w:rsidRDefault="00536392"/>
    <w:p w14:paraId="2F094421" w14:textId="77777777" w:rsidR="00536392" w:rsidRDefault="00536392"/>
    <w:p w14:paraId="11878380" w14:textId="77777777" w:rsidR="00536392" w:rsidRDefault="00536392"/>
    <w:p w14:paraId="16CC935A" w14:textId="77777777" w:rsidR="00536392" w:rsidRDefault="00536392"/>
    <w:p w14:paraId="413DB2F8" w14:textId="77777777" w:rsidR="00536392" w:rsidRDefault="00536392"/>
    <w:p w14:paraId="7707B4AC" w14:textId="77777777" w:rsidR="00536392" w:rsidRDefault="00536392"/>
    <w:p w14:paraId="7DAB2FDA" w14:textId="77777777" w:rsidR="00536392" w:rsidRDefault="00D94763">
      <w:pPr>
        <w:pStyle w:val="Heading1"/>
        <w:ind w:left="0"/>
        <w:contextualSpacing w:val="0"/>
      </w:pPr>
      <w:bookmarkStart w:id="102" w:name="_ng6q64t7fwe4" w:colFirst="0" w:colLast="0"/>
      <w:bookmarkEnd w:id="102"/>
      <w:r>
        <w:t>Bibliography</w:t>
      </w:r>
    </w:p>
    <w:p w14:paraId="2B57CAB0" w14:textId="77777777" w:rsidR="00536392" w:rsidRDefault="00536392">
      <w:pPr>
        <w:rPr>
          <w:rFonts w:ascii="Lato" w:eastAsia="Lato" w:hAnsi="Lato" w:cs="Lato"/>
          <w:b/>
          <w:sz w:val="20"/>
          <w:szCs w:val="20"/>
          <w:highlight w:val="white"/>
        </w:rPr>
      </w:pPr>
    </w:p>
    <w:p w14:paraId="62078B97"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Accelerating Integrated Water Management. (2016, June 21). Retrieved April 27, 2018, from http://thailand.prd.go.th/ewt_news.php?nid=3364&amp;filename=index</w:t>
      </w:r>
    </w:p>
    <w:p w14:paraId="56830EE6"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lastRenderedPageBreak/>
        <w:t>Anthes</w:t>
      </w:r>
      <w:proofErr w:type="spellEnd"/>
      <w:r>
        <w:rPr>
          <w:rFonts w:ascii="Lato" w:eastAsia="Lato" w:hAnsi="Lato" w:cs="Lato"/>
          <w:color w:val="333333"/>
          <w:sz w:val="20"/>
          <w:szCs w:val="20"/>
          <w:highlight w:val="white"/>
        </w:rPr>
        <w:t xml:space="preserve">, R., </w:t>
      </w:r>
      <w:proofErr w:type="spellStart"/>
      <w:r>
        <w:rPr>
          <w:rFonts w:ascii="Lato" w:eastAsia="Lato" w:hAnsi="Lato" w:cs="Lato"/>
          <w:color w:val="333333"/>
          <w:sz w:val="20"/>
          <w:szCs w:val="20"/>
          <w:highlight w:val="white"/>
        </w:rPr>
        <w:t>Corell</w:t>
      </w:r>
      <w:proofErr w:type="spellEnd"/>
      <w:r>
        <w:rPr>
          <w:rFonts w:ascii="Lato" w:eastAsia="Lato" w:hAnsi="Lato" w:cs="Lato"/>
          <w:color w:val="333333"/>
          <w:sz w:val="20"/>
          <w:szCs w:val="20"/>
          <w:highlight w:val="white"/>
        </w:rPr>
        <w:t xml:space="preserve">, R. W., Holland, G., Hurrell, J. W., MacCracken, M. C., &amp; Trenberth, K. (2006). Hurricanes and Global Warming: Potential Linkages and Consequences, </w:t>
      </w:r>
      <w:r>
        <w:rPr>
          <w:rFonts w:ascii="Lato" w:eastAsia="Lato" w:hAnsi="Lato" w:cs="Lato"/>
          <w:i/>
          <w:color w:val="333333"/>
          <w:sz w:val="20"/>
          <w:szCs w:val="20"/>
          <w:highlight w:val="white"/>
        </w:rPr>
        <w:t>American Meteorology Society, 87</w:t>
      </w:r>
      <w:r>
        <w:rPr>
          <w:rFonts w:ascii="Lato" w:eastAsia="Lato" w:hAnsi="Lato" w:cs="Lato"/>
          <w:color w:val="333333"/>
          <w:sz w:val="20"/>
          <w:szCs w:val="20"/>
          <w:highlight w:val="white"/>
        </w:rPr>
        <w:t>(5): 623–628.</w:t>
      </w:r>
    </w:p>
    <w:p w14:paraId="7CDF6EBC"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ASEAN Specialised Meteorological </w:t>
      </w:r>
      <w:proofErr w:type="spellStart"/>
      <w:r>
        <w:rPr>
          <w:rFonts w:ascii="Lato" w:eastAsia="Lato" w:hAnsi="Lato" w:cs="Lato"/>
          <w:color w:val="333333"/>
          <w:sz w:val="20"/>
          <w:szCs w:val="20"/>
          <w:highlight w:val="white"/>
        </w:rPr>
        <w:t>Center</w:t>
      </w:r>
      <w:proofErr w:type="spellEnd"/>
      <w:r>
        <w:rPr>
          <w:rFonts w:ascii="Lato" w:eastAsia="Lato" w:hAnsi="Lato" w:cs="Lato"/>
          <w:color w:val="333333"/>
          <w:sz w:val="20"/>
          <w:szCs w:val="20"/>
          <w:highlight w:val="white"/>
        </w:rPr>
        <w:t>. (2018, March 29). Seasonal Outlook. Retrieved April 27, 2018, from http://asmc.asean.org/asmc-el-nino/</w:t>
      </w:r>
    </w:p>
    <w:p w14:paraId="22A812B1"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Asian Disaster Preparedness Centre. (2004). Community-based disaster risk management: field practitioners’ handbook. Retrieved April 27, 2018, from </w:t>
      </w:r>
      <w:hyperlink r:id="rId109">
        <w:r>
          <w:rPr>
            <w:rFonts w:ascii="Lato" w:eastAsia="Lato" w:hAnsi="Lato" w:cs="Lato"/>
            <w:color w:val="1155CC"/>
            <w:sz w:val="20"/>
            <w:szCs w:val="20"/>
            <w:highlight w:val="white"/>
            <w:u w:val="single"/>
          </w:rPr>
          <w:t>https://www.adpc.net/igo/category/ID428/doc/2014-xCSf7I-ADPC-12handbk.pdf</w:t>
        </w:r>
      </w:hyperlink>
      <w:r>
        <w:rPr>
          <w:rFonts w:ascii="Lato" w:eastAsia="Lato" w:hAnsi="Lato" w:cs="Lato"/>
          <w:color w:val="333333"/>
          <w:sz w:val="20"/>
          <w:szCs w:val="20"/>
          <w:highlight w:val="white"/>
        </w:rPr>
        <w:t xml:space="preserve">. </w:t>
      </w:r>
    </w:p>
    <w:p w14:paraId="24E1D576"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Asian Disaster Preparedness Centre. (2015). Empowering communities and strengthening resilience: Thailand. Retrieved April 27, 2018, from </w:t>
      </w:r>
      <w:hyperlink r:id="rId110">
        <w:r>
          <w:rPr>
            <w:rFonts w:ascii="Lato" w:eastAsia="Lato" w:hAnsi="Lato" w:cs="Lato"/>
            <w:color w:val="1155CC"/>
            <w:sz w:val="20"/>
            <w:szCs w:val="20"/>
            <w:highlight w:val="white"/>
            <w:u w:val="single"/>
          </w:rPr>
          <w:t>https://www.adpc.net/igo/category/ID927/doc/2015-cGw3AM-ADPC-ADPC_Empowering_communities_Thailand.pdf</w:t>
        </w:r>
      </w:hyperlink>
      <w:r>
        <w:rPr>
          <w:rFonts w:ascii="Lato" w:eastAsia="Lato" w:hAnsi="Lato" w:cs="Lato"/>
          <w:color w:val="333333"/>
          <w:sz w:val="20"/>
          <w:szCs w:val="20"/>
          <w:highlight w:val="white"/>
        </w:rPr>
        <w:t xml:space="preserve">. </w:t>
      </w:r>
    </w:p>
    <w:p w14:paraId="06C6DC73"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Avery, G., </w:t>
      </w:r>
      <w:proofErr w:type="spellStart"/>
      <w:r>
        <w:rPr>
          <w:rFonts w:ascii="Lato" w:eastAsia="Lato" w:hAnsi="Lato" w:cs="Lato"/>
          <w:color w:val="333333"/>
          <w:sz w:val="20"/>
          <w:szCs w:val="20"/>
          <w:highlight w:val="white"/>
        </w:rPr>
        <w:t>Bergsteiner</w:t>
      </w:r>
      <w:proofErr w:type="spellEnd"/>
      <w:r>
        <w:rPr>
          <w:rFonts w:ascii="Lato" w:eastAsia="Lato" w:hAnsi="Lato" w:cs="Lato"/>
          <w:color w:val="333333"/>
          <w:sz w:val="20"/>
          <w:szCs w:val="20"/>
          <w:highlight w:val="white"/>
        </w:rPr>
        <w:t xml:space="preserve">, H. (2016). Sufficiency Thinking: Thailand’s gift to an unsustainable world. Allen &amp; Unwin. </w:t>
      </w:r>
    </w:p>
    <w:p w14:paraId="1603CD52"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Baxter, W., Grossman, N. (2017). </w:t>
      </w:r>
      <w:r>
        <w:rPr>
          <w:rFonts w:ascii="Lato" w:eastAsia="Lato" w:hAnsi="Lato" w:cs="Lato"/>
          <w:color w:val="111111"/>
          <w:sz w:val="20"/>
          <w:szCs w:val="20"/>
          <w:highlight w:val="white"/>
        </w:rPr>
        <w:t xml:space="preserve">A Call to Action: Thailand and the Sustainable Development Goals. Editions Didier Millet (EDM). </w:t>
      </w:r>
    </w:p>
    <w:p w14:paraId="2AE87657"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Bridhikitti</w:t>
      </w:r>
      <w:proofErr w:type="spellEnd"/>
      <w:r>
        <w:rPr>
          <w:rFonts w:ascii="Lato" w:eastAsia="Lato" w:hAnsi="Lato" w:cs="Lato"/>
          <w:color w:val="333333"/>
          <w:sz w:val="20"/>
          <w:szCs w:val="20"/>
          <w:highlight w:val="white"/>
        </w:rPr>
        <w:t xml:space="preserve">, A. (2012). Connections of ENSO/IOD and aerosols with Thai rainfall anomalies and associated implications for local rainfall forecasts. </w:t>
      </w:r>
      <w:r>
        <w:rPr>
          <w:rFonts w:ascii="Lato" w:eastAsia="Lato" w:hAnsi="Lato" w:cs="Lato"/>
          <w:i/>
          <w:color w:val="333333"/>
          <w:sz w:val="20"/>
          <w:szCs w:val="20"/>
          <w:highlight w:val="white"/>
        </w:rPr>
        <w:t>International Journal of Climatology,33</w:t>
      </w:r>
      <w:r>
        <w:rPr>
          <w:rFonts w:ascii="Lato" w:eastAsia="Lato" w:hAnsi="Lato" w:cs="Lato"/>
          <w:color w:val="333333"/>
          <w:sz w:val="20"/>
          <w:szCs w:val="20"/>
          <w:highlight w:val="white"/>
        </w:rPr>
        <w:t>(13), 2836-2845. doi:10.1002/joc.3630</w:t>
      </w:r>
    </w:p>
    <w:p w14:paraId="3310C03F"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Bureau of Meteorology. (n.d.). Indian Ocean influences on Australian climate. Retrieved April 27, 2018, from </w:t>
      </w:r>
      <w:hyperlink r:id="rId111">
        <w:r>
          <w:rPr>
            <w:rFonts w:ascii="Lato" w:eastAsia="Lato" w:hAnsi="Lato" w:cs="Lato"/>
            <w:color w:val="1155CC"/>
            <w:sz w:val="20"/>
            <w:szCs w:val="20"/>
            <w:highlight w:val="white"/>
            <w:u w:val="single"/>
          </w:rPr>
          <w:t>http://www.bom.gov.au/climate/iod/</w:t>
        </w:r>
      </w:hyperlink>
    </w:p>
    <w:p w14:paraId="24AC0628"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Dasgupta, S., </w:t>
      </w:r>
      <w:proofErr w:type="spellStart"/>
      <w:r>
        <w:rPr>
          <w:rFonts w:ascii="Lato" w:eastAsia="Lato" w:hAnsi="Lato" w:cs="Lato"/>
          <w:color w:val="333333"/>
          <w:sz w:val="20"/>
          <w:szCs w:val="20"/>
          <w:highlight w:val="white"/>
        </w:rPr>
        <w:t>Laplante</w:t>
      </w:r>
      <w:proofErr w:type="spellEnd"/>
      <w:r>
        <w:rPr>
          <w:rFonts w:ascii="Lato" w:eastAsia="Lato" w:hAnsi="Lato" w:cs="Lato"/>
          <w:color w:val="333333"/>
          <w:sz w:val="20"/>
          <w:szCs w:val="20"/>
          <w:highlight w:val="white"/>
        </w:rPr>
        <w:t xml:space="preserve">, B., Murray, S., &amp; Wheeler, D. (2009). </w:t>
      </w:r>
      <w:r>
        <w:rPr>
          <w:rFonts w:ascii="Lato" w:eastAsia="Lato" w:hAnsi="Lato" w:cs="Lato"/>
          <w:i/>
          <w:color w:val="333333"/>
          <w:sz w:val="20"/>
          <w:szCs w:val="20"/>
          <w:highlight w:val="white"/>
        </w:rPr>
        <w:t xml:space="preserve">Sea-level rise and storm </w:t>
      </w:r>
      <w:proofErr w:type="gramStart"/>
      <w:r>
        <w:rPr>
          <w:rFonts w:ascii="Lato" w:eastAsia="Lato" w:hAnsi="Lato" w:cs="Lato"/>
          <w:i/>
          <w:color w:val="333333"/>
          <w:sz w:val="20"/>
          <w:szCs w:val="20"/>
          <w:highlight w:val="white"/>
        </w:rPr>
        <w:t>surges :</w:t>
      </w:r>
      <w:proofErr w:type="gramEnd"/>
      <w:r>
        <w:rPr>
          <w:rFonts w:ascii="Lato" w:eastAsia="Lato" w:hAnsi="Lato" w:cs="Lato"/>
          <w:i/>
          <w:color w:val="333333"/>
          <w:sz w:val="20"/>
          <w:szCs w:val="20"/>
          <w:highlight w:val="white"/>
        </w:rPr>
        <w:t xml:space="preserve"> a comparative analysis of impacts in developing countries (English)</w:t>
      </w:r>
      <w:r>
        <w:rPr>
          <w:rFonts w:ascii="Lato" w:eastAsia="Lato" w:hAnsi="Lato" w:cs="Lato"/>
          <w:color w:val="333333"/>
          <w:sz w:val="20"/>
          <w:szCs w:val="20"/>
          <w:highlight w:val="white"/>
        </w:rPr>
        <w:t xml:space="preserve">. Policy Research working </w:t>
      </w:r>
      <w:proofErr w:type="gramStart"/>
      <w:r>
        <w:rPr>
          <w:rFonts w:ascii="Lato" w:eastAsia="Lato" w:hAnsi="Lato" w:cs="Lato"/>
          <w:color w:val="333333"/>
          <w:sz w:val="20"/>
          <w:szCs w:val="20"/>
          <w:highlight w:val="white"/>
        </w:rPr>
        <w:t>paper ;</w:t>
      </w:r>
      <w:proofErr w:type="gramEnd"/>
      <w:r>
        <w:rPr>
          <w:rFonts w:ascii="Lato" w:eastAsia="Lato" w:hAnsi="Lato" w:cs="Lato"/>
          <w:color w:val="333333"/>
          <w:sz w:val="20"/>
          <w:szCs w:val="20"/>
          <w:highlight w:val="white"/>
        </w:rPr>
        <w:t xml:space="preserve"> no. WPS 4901. Washington, DC: World Bank. Retrieved April 27, 2018, from http://documents.worldbank.org/curated/en/657521468157195342/Sea-level-rise-and-storm-surges-a-comparative-analysis-of-impacts-in-developing-countries</w:t>
      </w:r>
    </w:p>
    <w:p w14:paraId="7674FB21"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Dudley, N., </w:t>
      </w:r>
      <w:proofErr w:type="spellStart"/>
      <w:r>
        <w:rPr>
          <w:rFonts w:ascii="Lato" w:eastAsia="Lato" w:hAnsi="Lato" w:cs="Lato"/>
          <w:color w:val="333333"/>
          <w:sz w:val="20"/>
          <w:szCs w:val="20"/>
          <w:highlight w:val="white"/>
        </w:rPr>
        <w:t>Buyck</w:t>
      </w:r>
      <w:proofErr w:type="spellEnd"/>
      <w:r>
        <w:rPr>
          <w:rFonts w:ascii="Lato" w:eastAsia="Lato" w:hAnsi="Lato" w:cs="Lato"/>
          <w:color w:val="333333"/>
          <w:sz w:val="20"/>
          <w:szCs w:val="20"/>
          <w:highlight w:val="white"/>
        </w:rPr>
        <w:t xml:space="preserve">, C., </w:t>
      </w:r>
      <w:proofErr w:type="spellStart"/>
      <w:r>
        <w:rPr>
          <w:rFonts w:ascii="Lato" w:eastAsia="Lato" w:hAnsi="Lato" w:cs="Lato"/>
          <w:color w:val="333333"/>
          <w:sz w:val="20"/>
          <w:szCs w:val="20"/>
          <w:highlight w:val="white"/>
        </w:rPr>
        <w:t>Furuta</w:t>
      </w:r>
      <w:proofErr w:type="spellEnd"/>
      <w:r>
        <w:rPr>
          <w:rFonts w:ascii="Lato" w:eastAsia="Lato" w:hAnsi="Lato" w:cs="Lato"/>
          <w:color w:val="333333"/>
          <w:sz w:val="20"/>
          <w:szCs w:val="20"/>
          <w:highlight w:val="white"/>
        </w:rPr>
        <w:t xml:space="preserve">, N., </w:t>
      </w:r>
      <w:proofErr w:type="spellStart"/>
      <w:r>
        <w:rPr>
          <w:rFonts w:ascii="Lato" w:eastAsia="Lato" w:hAnsi="Lato" w:cs="Lato"/>
          <w:color w:val="333333"/>
          <w:sz w:val="20"/>
          <w:szCs w:val="20"/>
          <w:highlight w:val="white"/>
        </w:rPr>
        <w:t>Pedrot</w:t>
      </w:r>
      <w:proofErr w:type="spellEnd"/>
      <w:r>
        <w:rPr>
          <w:rFonts w:ascii="Lato" w:eastAsia="Lato" w:hAnsi="Lato" w:cs="Lato"/>
          <w:color w:val="333333"/>
          <w:sz w:val="20"/>
          <w:szCs w:val="20"/>
          <w:highlight w:val="white"/>
        </w:rPr>
        <w:t xml:space="preserve">, C., Renaud, F., and K. </w:t>
      </w:r>
      <w:proofErr w:type="spellStart"/>
      <w:r>
        <w:rPr>
          <w:rFonts w:ascii="Lato" w:eastAsia="Lato" w:hAnsi="Lato" w:cs="Lato"/>
          <w:color w:val="333333"/>
          <w:sz w:val="20"/>
          <w:szCs w:val="20"/>
          <w:highlight w:val="white"/>
        </w:rPr>
        <w:t>Sudmeier-Rieux</w:t>
      </w:r>
      <w:proofErr w:type="spellEnd"/>
      <w:r>
        <w:rPr>
          <w:rFonts w:ascii="Lato" w:eastAsia="Lato" w:hAnsi="Lato" w:cs="Lato"/>
          <w:color w:val="333333"/>
          <w:sz w:val="20"/>
          <w:szCs w:val="20"/>
          <w:highlight w:val="white"/>
        </w:rPr>
        <w:t xml:space="preserve"> (2015). Protected Areas as Tools for Disaster Risk Reduction. A handbook for practitioners. Tokyo and Gland, Switzerland: MOEJ and IUCN. 44pp </w:t>
      </w:r>
    </w:p>
    <w:p w14:paraId="00D30F96"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222222"/>
          <w:sz w:val="20"/>
          <w:szCs w:val="20"/>
          <w:highlight w:val="white"/>
        </w:rPr>
        <w:t xml:space="preserve">Dynes, R. R. (1994). ‘Community Emergency Planning: False Assumptions and Inappropriate Analogies’. </w:t>
      </w:r>
      <w:r>
        <w:rPr>
          <w:rFonts w:ascii="Lato" w:eastAsia="Lato" w:hAnsi="Lato" w:cs="Lato"/>
          <w:i/>
          <w:color w:val="222222"/>
          <w:sz w:val="20"/>
          <w:szCs w:val="20"/>
          <w:highlight w:val="white"/>
        </w:rPr>
        <w:t>International Journal of Mass Emergencies and Disasters,</w:t>
      </w:r>
      <w:r>
        <w:rPr>
          <w:rFonts w:ascii="Lato" w:eastAsia="Lato" w:hAnsi="Lato" w:cs="Lato"/>
          <w:color w:val="222222"/>
          <w:sz w:val="20"/>
          <w:szCs w:val="20"/>
          <w:highlight w:val="white"/>
        </w:rPr>
        <w:t xml:space="preserve"> </w:t>
      </w:r>
      <w:r>
        <w:rPr>
          <w:rFonts w:ascii="Lato" w:eastAsia="Lato" w:hAnsi="Lato" w:cs="Lato"/>
          <w:i/>
          <w:color w:val="222222"/>
          <w:sz w:val="20"/>
          <w:szCs w:val="20"/>
          <w:highlight w:val="white"/>
        </w:rPr>
        <w:t>12</w:t>
      </w:r>
      <w:r>
        <w:rPr>
          <w:rFonts w:ascii="Lato" w:eastAsia="Lato" w:hAnsi="Lato" w:cs="Lato"/>
          <w:color w:val="222222"/>
          <w:sz w:val="20"/>
          <w:szCs w:val="20"/>
          <w:highlight w:val="white"/>
        </w:rPr>
        <w:t xml:space="preserve">(2), 141-158. Retrieved April 27, 2018, from </w:t>
      </w:r>
      <w:hyperlink r:id="rId112">
        <w:r>
          <w:rPr>
            <w:rFonts w:ascii="Lato" w:eastAsia="Lato" w:hAnsi="Lato" w:cs="Lato"/>
            <w:color w:val="1155CC"/>
            <w:sz w:val="20"/>
            <w:szCs w:val="20"/>
            <w:highlight w:val="white"/>
            <w:u w:val="single"/>
          </w:rPr>
          <w:t>https://training.fema.gov/hiedu/downloads/ijems/articles/community%20emergency%20planning%20false%20assumptions%20and%20inappropr.pdf</w:t>
        </w:r>
      </w:hyperlink>
      <w:r>
        <w:rPr>
          <w:rFonts w:ascii="Lato" w:eastAsia="Lato" w:hAnsi="Lato" w:cs="Lato"/>
          <w:color w:val="222222"/>
          <w:sz w:val="20"/>
          <w:szCs w:val="20"/>
          <w:highlight w:val="white"/>
        </w:rPr>
        <w:t xml:space="preserve">. </w:t>
      </w:r>
    </w:p>
    <w:p w14:paraId="3C09A4DD"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Federal Emergency Management Agency. (n.d.). Retrieved April 27, 2018, from https://www.fema.gov/</w:t>
      </w:r>
    </w:p>
    <w:p w14:paraId="5906950A"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Femia</w:t>
      </w:r>
      <w:proofErr w:type="spellEnd"/>
      <w:r>
        <w:rPr>
          <w:rFonts w:ascii="Lato" w:eastAsia="Lato" w:hAnsi="Lato" w:cs="Lato"/>
          <w:color w:val="333333"/>
          <w:sz w:val="20"/>
          <w:szCs w:val="20"/>
          <w:highlight w:val="white"/>
        </w:rPr>
        <w:t>, F. (2013, December 31). Thailand Forecast: Floods, Droughts and Political Instability. Retrieved April 27, 2018, from https://climateandsecurity.org/2011/11/14/thailand-forecast-floods-droughts-and-political-instability/</w:t>
      </w:r>
    </w:p>
    <w:p w14:paraId="6C90955E"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lastRenderedPageBreak/>
        <w:t xml:space="preserve">Gale, E. L., &amp; Saunders, M. A. (2013). The 2011 Thailand flood: Climate causes and return periods. </w:t>
      </w:r>
      <w:r>
        <w:rPr>
          <w:rFonts w:ascii="Lato" w:eastAsia="Lato" w:hAnsi="Lato" w:cs="Lato"/>
          <w:i/>
          <w:color w:val="333333"/>
          <w:sz w:val="20"/>
          <w:szCs w:val="20"/>
          <w:highlight w:val="white"/>
        </w:rPr>
        <w:t>Weather,68</w:t>
      </w:r>
      <w:r>
        <w:rPr>
          <w:rFonts w:ascii="Lato" w:eastAsia="Lato" w:hAnsi="Lato" w:cs="Lato"/>
          <w:color w:val="333333"/>
          <w:sz w:val="20"/>
          <w:szCs w:val="20"/>
          <w:highlight w:val="white"/>
        </w:rPr>
        <w:t>(9), 233-237. doi:10.1002/wea.2133</w:t>
      </w:r>
    </w:p>
    <w:p w14:paraId="01BF3734"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Garbero</w:t>
      </w:r>
      <w:proofErr w:type="spellEnd"/>
      <w:r>
        <w:rPr>
          <w:rFonts w:ascii="Lato" w:eastAsia="Lato" w:hAnsi="Lato" w:cs="Lato"/>
          <w:color w:val="333333"/>
          <w:sz w:val="20"/>
          <w:szCs w:val="20"/>
          <w:highlight w:val="white"/>
        </w:rPr>
        <w:t xml:space="preserve">, A., &amp; </w:t>
      </w:r>
      <w:proofErr w:type="spellStart"/>
      <w:r>
        <w:rPr>
          <w:rFonts w:ascii="Lato" w:eastAsia="Lato" w:hAnsi="Lato" w:cs="Lato"/>
          <w:color w:val="333333"/>
          <w:sz w:val="20"/>
          <w:szCs w:val="20"/>
          <w:highlight w:val="white"/>
        </w:rPr>
        <w:t>Muttarak</w:t>
      </w:r>
      <w:proofErr w:type="spellEnd"/>
      <w:r>
        <w:rPr>
          <w:rFonts w:ascii="Lato" w:eastAsia="Lato" w:hAnsi="Lato" w:cs="Lato"/>
          <w:color w:val="333333"/>
          <w:sz w:val="20"/>
          <w:szCs w:val="20"/>
          <w:highlight w:val="white"/>
        </w:rPr>
        <w:t xml:space="preserve">, R. (2013). Impacts of the 2010 Droughts and Floods on Community Welfare in Rural Thailand: Differential Effects of Village Educational Attainment. </w:t>
      </w:r>
      <w:r>
        <w:rPr>
          <w:rFonts w:ascii="Lato" w:eastAsia="Lato" w:hAnsi="Lato" w:cs="Lato"/>
          <w:i/>
          <w:color w:val="333333"/>
          <w:sz w:val="20"/>
          <w:szCs w:val="20"/>
          <w:highlight w:val="white"/>
        </w:rPr>
        <w:t>Ecology and Society,18</w:t>
      </w:r>
      <w:r>
        <w:rPr>
          <w:rFonts w:ascii="Lato" w:eastAsia="Lato" w:hAnsi="Lato" w:cs="Lato"/>
          <w:color w:val="333333"/>
          <w:sz w:val="20"/>
          <w:szCs w:val="20"/>
          <w:highlight w:val="white"/>
        </w:rPr>
        <w:t>(4). doi:10.5751/es-05871-180427</w:t>
      </w:r>
    </w:p>
    <w:p w14:paraId="1FB589B4"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Garbero</w:t>
      </w:r>
      <w:proofErr w:type="spellEnd"/>
      <w:r>
        <w:rPr>
          <w:rFonts w:ascii="Lato" w:eastAsia="Lato" w:hAnsi="Lato" w:cs="Lato"/>
          <w:color w:val="333333"/>
          <w:sz w:val="20"/>
          <w:szCs w:val="20"/>
          <w:highlight w:val="white"/>
        </w:rPr>
        <w:t xml:space="preserve">, A., &amp; </w:t>
      </w:r>
      <w:proofErr w:type="spellStart"/>
      <w:r>
        <w:rPr>
          <w:rFonts w:ascii="Lato" w:eastAsia="Lato" w:hAnsi="Lato" w:cs="Lato"/>
          <w:color w:val="333333"/>
          <w:sz w:val="20"/>
          <w:szCs w:val="20"/>
          <w:highlight w:val="white"/>
        </w:rPr>
        <w:t>Muttarak</w:t>
      </w:r>
      <w:proofErr w:type="spellEnd"/>
      <w:r>
        <w:rPr>
          <w:rFonts w:ascii="Lato" w:eastAsia="Lato" w:hAnsi="Lato" w:cs="Lato"/>
          <w:color w:val="333333"/>
          <w:sz w:val="20"/>
          <w:szCs w:val="20"/>
          <w:highlight w:val="white"/>
        </w:rPr>
        <w:t xml:space="preserve">, R. (2013). Impacts of the 2010 Droughts and Floods on Community Welfare in Rural Thailand: Differential Effects of Village Educational Attainment. </w:t>
      </w:r>
      <w:r>
        <w:rPr>
          <w:rFonts w:ascii="Lato" w:eastAsia="Lato" w:hAnsi="Lato" w:cs="Lato"/>
          <w:i/>
          <w:color w:val="333333"/>
          <w:sz w:val="20"/>
          <w:szCs w:val="20"/>
          <w:highlight w:val="white"/>
        </w:rPr>
        <w:t>Ecology and Society,18</w:t>
      </w:r>
      <w:r>
        <w:rPr>
          <w:rFonts w:ascii="Lato" w:eastAsia="Lato" w:hAnsi="Lato" w:cs="Lato"/>
          <w:color w:val="333333"/>
          <w:sz w:val="20"/>
          <w:szCs w:val="20"/>
          <w:highlight w:val="white"/>
        </w:rPr>
        <w:t>(4). doi:10.5751/es-05871-180427</w:t>
      </w:r>
    </w:p>
    <w:p w14:paraId="127080A2"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Horii, T., Ueki, I., Ando, K., &amp; Mizuno, K. (2013). Eastern Indian Ocean warming associated with the negative Indian Ocean dipole: A case study of the 2010 event. </w:t>
      </w:r>
      <w:r>
        <w:rPr>
          <w:rFonts w:ascii="Lato" w:eastAsia="Lato" w:hAnsi="Lato" w:cs="Lato"/>
          <w:i/>
          <w:color w:val="333333"/>
          <w:sz w:val="20"/>
          <w:szCs w:val="20"/>
          <w:highlight w:val="white"/>
        </w:rPr>
        <w:t>Journal of Geophysical Research: Oceans,118</w:t>
      </w:r>
      <w:r>
        <w:rPr>
          <w:rFonts w:ascii="Lato" w:eastAsia="Lato" w:hAnsi="Lato" w:cs="Lato"/>
          <w:color w:val="333333"/>
          <w:sz w:val="20"/>
          <w:szCs w:val="20"/>
          <w:highlight w:val="white"/>
        </w:rPr>
        <w:t>(1), 536-549. doi:10.1002/jgrc.20071</w:t>
      </w:r>
    </w:p>
    <w:p w14:paraId="010380DA"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Hoyt, J. (1936). Droughts of 1930-1934. United States Government Printing Office Washington. </w:t>
      </w:r>
    </w:p>
    <w:p w14:paraId="7E72CEEF"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Institute of Water Resources and Agriculture. (n.d.). 2011 Thailand Flood Execute Summary. Retrieved April 27, 2018, from http://www.thaiwater.net/web/attachments/379_thailand flood </w:t>
      </w:r>
      <w:proofErr w:type="spellStart"/>
      <w:r>
        <w:rPr>
          <w:rFonts w:ascii="Lato" w:eastAsia="Lato" w:hAnsi="Lato" w:cs="Lato"/>
          <w:color w:val="333333"/>
          <w:sz w:val="20"/>
          <w:szCs w:val="20"/>
          <w:highlight w:val="white"/>
        </w:rPr>
        <w:t>es</w:t>
      </w:r>
      <w:proofErr w:type="spellEnd"/>
      <w:r>
        <w:rPr>
          <w:rFonts w:ascii="Lato" w:eastAsia="Lato" w:hAnsi="Lato" w:cs="Lato"/>
          <w:color w:val="333333"/>
          <w:sz w:val="20"/>
          <w:szCs w:val="20"/>
          <w:highlight w:val="white"/>
        </w:rPr>
        <w:t xml:space="preserve"> v2.pdf</w:t>
      </w:r>
    </w:p>
    <w:p w14:paraId="15799952"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Jukrkorn</w:t>
      </w:r>
      <w:proofErr w:type="spellEnd"/>
      <w:r>
        <w:rPr>
          <w:rFonts w:ascii="Lato" w:eastAsia="Lato" w:hAnsi="Lato" w:cs="Lato"/>
          <w:color w:val="333333"/>
          <w:sz w:val="20"/>
          <w:szCs w:val="20"/>
          <w:highlight w:val="white"/>
        </w:rPr>
        <w:t xml:space="preserve">, N., Sachdev, H., &amp; </w:t>
      </w:r>
      <w:proofErr w:type="spellStart"/>
      <w:r>
        <w:rPr>
          <w:rFonts w:ascii="Lato" w:eastAsia="Lato" w:hAnsi="Lato" w:cs="Lato"/>
          <w:color w:val="333333"/>
          <w:sz w:val="20"/>
          <w:szCs w:val="20"/>
          <w:highlight w:val="white"/>
        </w:rPr>
        <w:t>Panya</w:t>
      </w:r>
      <w:proofErr w:type="spellEnd"/>
      <w:r>
        <w:rPr>
          <w:rFonts w:ascii="Lato" w:eastAsia="Lato" w:hAnsi="Lato" w:cs="Lato"/>
          <w:color w:val="333333"/>
          <w:sz w:val="20"/>
          <w:szCs w:val="20"/>
          <w:highlight w:val="white"/>
        </w:rPr>
        <w:t xml:space="preserve">, O. (2014). Community-based flood risk management: lessons learned from the 2011 flood in central Thailand. </w:t>
      </w:r>
      <w:r>
        <w:rPr>
          <w:rFonts w:ascii="Lato" w:eastAsia="Lato" w:hAnsi="Lato" w:cs="Lato"/>
          <w:i/>
          <w:color w:val="333333"/>
          <w:sz w:val="20"/>
          <w:szCs w:val="20"/>
          <w:highlight w:val="white"/>
        </w:rPr>
        <w:t>WIT Transactions on Ecology and the Environment, 184</w:t>
      </w:r>
      <w:r>
        <w:rPr>
          <w:rFonts w:ascii="Lato" w:eastAsia="Lato" w:hAnsi="Lato" w:cs="Lato"/>
          <w:color w:val="333333"/>
          <w:sz w:val="20"/>
          <w:szCs w:val="20"/>
          <w:highlight w:val="white"/>
        </w:rPr>
        <w:t>(12): 75-86. doi:12.2495/FRIAR140071.</w:t>
      </w:r>
    </w:p>
    <w:p w14:paraId="74FB8C6B"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Kate, D. (2011, October 17). ‘Obsolete’ Weather Radar Blamed as Full Dams Worsen Thai Floods. </w:t>
      </w:r>
      <w:r>
        <w:rPr>
          <w:rFonts w:ascii="Lato" w:eastAsia="Lato" w:hAnsi="Lato" w:cs="Lato"/>
          <w:i/>
          <w:color w:val="333333"/>
          <w:sz w:val="20"/>
          <w:szCs w:val="20"/>
          <w:highlight w:val="white"/>
        </w:rPr>
        <w:t>Bloomberg</w:t>
      </w:r>
      <w:r>
        <w:rPr>
          <w:rFonts w:ascii="Lato" w:eastAsia="Lato" w:hAnsi="Lato" w:cs="Lato"/>
          <w:color w:val="333333"/>
          <w:sz w:val="20"/>
          <w:szCs w:val="20"/>
          <w:highlight w:val="white"/>
        </w:rPr>
        <w:t>. Retrieved April 27, 2018, from https://www.bloomberg.com/news/articles/2011-10-17/-obsolete-thai-weather-radar-blamed-for-failure-to-predict-rain-severity</w:t>
      </w:r>
    </w:p>
    <w:p w14:paraId="7146D676"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Keyes, E. J., Hafner, J. A., &amp; Keyes, C. F. (2018, April 22). Thailand. Retrieved April 27, 2018, from https://www.britannica.com/place/Thailand</w:t>
      </w:r>
    </w:p>
    <w:p w14:paraId="459E54CB"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Keyes, J. (2011, October 13). As Thailand Floods Spread, Experts Blame Officials, Not Rains. </w:t>
      </w:r>
      <w:r>
        <w:rPr>
          <w:rFonts w:ascii="Lato" w:eastAsia="Lato" w:hAnsi="Lato" w:cs="Lato"/>
          <w:i/>
          <w:color w:val="333333"/>
          <w:sz w:val="20"/>
          <w:szCs w:val="20"/>
          <w:highlight w:val="white"/>
        </w:rPr>
        <w:t>The New York Times</w:t>
      </w:r>
      <w:r>
        <w:rPr>
          <w:rFonts w:ascii="Lato" w:eastAsia="Lato" w:hAnsi="Lato" w:cs="Lato"/>
          <w:color w:val="333333"/>
          <w:sz w:val="20"/>
          <w:szCs w:val="20"/>
          <w:highlight w:val="white"/>
        </w:rPr>
        <w:t>. Retrieved April 27, 2018, from https://www.nytimes.com/2011/10/14/world/asia/a-natural-disaster-in-thailand-guided-by-human-hand.html</w:t>
      </w:r>
    </w:p>
    <w:p w14:paraId="6627C72F"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Kim, W., </w:t>
      </w:r>
      <w:proofErr w:type="spellStart"/>
      <w:r>
        <w:rPr>
          <w:rFonts w:ascii="Lato" w:eastAsia="Lato" w:hAnsi="Lato" w:cs="Lato"/>
          <w:color w:val="333333"/>
          <w:sz w:val="20"/>
          <w:szCs w:val="20"/>
          <w:highlight w:val="white"/>
        </w:rPr>
        <w:t>Yeh</w:t>
      </w:r>
      <w:proofErr w:type="spellEnd"/>
      <w:r>
        <w:rPr>
          <w:rFonts w:ascii="Lato" w:eastAsia="Lato" w:hAnsi="Lato" w:cs="Lato"/>
          <w:color w:val="333333"/>
          <w:sz w:val="20"/>
          <w:szCs w:val="20"/>
          <w:highlight w:val="white"/>
        </w:rPr>
        <w:t xml:space="preserve">, S., Kim, J., </w:t>
      </w:r>
      <w:proofErr w:type="spellStart"/>
      <w:r>
        <w:rPr>
          <w:rFonts w:ascii="Lato" w:eastAsia="Lato" w:hAnsi="Lato" w:cs="Lato"/>
          <w:color w:val="333333"/>
          <w:sz w:val="20"/>
          <w:szCs w:val="20"/>
          <w:highlight w:val="white"/>
        </w:rPr>
        <w:t>Kug</w:t>
      </w:r>
      <w:proofErr w:type="spellEnd"/>
      <w:r>
        <w:rPr>
          <w:rFonts w:ascii="Lato" w:eastAsia="Lato" w:hAnsi="Lato" w:cs="Lato"/>
          <w:color w:val="333333"/>
          <w:sz w:val="20"/>
          <w:szCs w:val="20"/>
          <w:highlight w:val="white"/>
        </w:rPr>
        <w:t xml:space="preserve">, J., &amp; Kwon, M. (2011). The unique 2009-2010 El Niño event: A fast phase transition of warm pool El Niño to La Niña. </w:t>
      </w:r>
      <w:r>
        <w:rPr>
          <w:rFonts w:ascii="Lato" w:eastAsia="Lato" w:hAnsi="Lato" w:cs="Lato"/>
          <w:i/>
          <w:color w:val="333333"/>
          <w:sz w:val="20"/>
          <w:szCs w:val="20"/>
          <w:highlight w:val="white"/>
        </w:rPr>
        <w:t>Geophysical Research Letters,38</w:t>
      </w:r>
      <w:r>
        <w:rPr>
          <w:rFonts w:ascii="Lato" w:eastAsia="Lato" w:hAnsi="Lato" w:cs="Lato"/>
          <w:color w:val="333333"/>
          <w:sz w:val="20"/>
          <w:szCs w:val="20"/>
          <w:highlight w:val="white"/>
        </w:rPr>
        <w:t>(15). doi:10.1029/2011gl048521</w:t>
      </w:r>
    </w:p>
    <w:p w14:paraId="1F11554E"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Leitsinger</w:t>
      </w:r>
      <w:proofErr w:type="spellEnd"/>
      <w:r>
        <w:rPr>
          <w:rFonts w:ascii="Lato" w:eastAsia="Lato" w:hAnsi="Lato" w:cs="Lato"/>
          <w:color w:val="333333"/>
          <w:sz w:val="20"/>
          <w:szCs w:val="20"/>
          <w:highlight w:val="white"/>
        </w:rPr>
        <w:t xml:space="preserve">, M. (2010, April 7). Drought grips parts of China, Southeast Asia amid dam concerns. </w:t>
      </w:r>
      <w:r>
        <w:rPr>
          <w:rFonts w:ascii="Lato" w:eastAsia="Lato" w:hAnsi="Lato" w:cs="Lato"/>
          <w:i/>
          <w:color w:val="333333"/>
          <w:sz w:val="20"/>
          <w:szCs w:val="20"/>
          <w:highlight w:val="white"/>
        </w:rPr>
        <w:t>CNN.com.</w:t>
      </w:r>
      <w:r>
        <w:rPr>
          <w:rFonts w:ascii="Lato" w:eastAsia="Lato" w:hAnsi="Lato" w:cs="Lato"/>
          <w:color w:val="333333"/>
          <w:sz w:val="20"/>
          <w:szCs w:val="20"/>
          <w:highlight w:val="white"/>
        </w:rPr>
        <w:t xml:space="preserve"> Retrieved April 27, 2018, from http://edition.cnn.com/2010/WORLD/asiapcf/04/06/china.mekong.river.thailand.laos/index.html</w:t>
      </w:r>
    </w:p>
    <w:p w14:paraId="77025525"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Lewis, S. (2016, January 26). Could El Niño–Linked Droughts Lead to Political Unrest in Thailand? </w:t>
      </w:r>
      <w:r>
        <w:rPr>
          <w:rFonts w:ascii="Lato" w:eastAsia="Lato" w:hAnsi="Lato" w:cs="Lato"/>
          <w:i/>
          <w:color w:val="333333"/>
          <w:sz w:val="20"/>
          <w:szCs w:val="20"/>
          <w:highlight w:val="white"/>
        </w:rPr>
        <w:t>Time</w:t>
      </w:r>
      <w:r>
        <w:rPr>
          <w:rFonts w:ascii="Lato" w:eastAsia="Lato" w:hAnsi="Lato" w:cs="Lato"/>
          <w:color w:val="333333"/>
          <w:sz w:val="20"/>
          <w:szCs w:val="20"/>
          <w:highlight w:val="white"/>
        </w:rPr>
        <w:t>. Retrieved April 27, 2018, from http://time.com/4193604/el-nino-drought-thailand-red-shirts/</w:t>
      </w:r>
    </w:p>
    <w:p w14:paraId="2F89550B"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Limsakul</w:t>
      </w:r>
      <w:proofErr w:type="spellEnd"/>
      <w:r>
        <w:rPr>
          <w:rFonts w:ascii="Lato" w:eastAsia="Lato" w:hAnsi="Lato" w:cs="Lato"/>
          <w:color w:val="333333"/>
          <w:sz w:val="20"/>
          <w:szCs w:val="20"/>
          <w:highlight w:val="white"/>
        </w:rPr>
        <w:t xml:space="preserve">, A., &amp; </w:t>
      </w:r>
      <w:proofErr w:type="spellStart"/>
      <w:r>
        <w:rPr>
          <w:rFonts w:ascii="Lato" w:eastAsia="Lato" w:hAnsi="Lato" w:cs="Lato"/>
          <w:color w:val="333333"/>
          <w:sz w:val="20"/>
          <w:szCs w:val="20"/>
          <w:highlight w:val="white"/>
        </w:rPr>
        <w:t>Singhruck</w:t>
      </w:r>
      <w:proofErr w:type="spellEnd"/>
      <w:r>
        <w:rPr>
          <w:rFonts w:ascii="Lato" w:eastAsia="Lato" w:hAnsi="Lato" w:cs="Lato"/>
          <w:color w:val="333333"/>
          <w:sz w:val="20"/>
          <w:szCs w:val="20"/>
          <w:highlight w:val="white"/>
        </w:rPr>
        <w:t xml:space="preserve">, P. (2016). Long-term trends and variability of total and extreme precipitation in Thailand. </w:t>
      </w:r>
      <w:r>
        <w:rPr>
          <w:rFonts w:ascii="Lato" w:eastAsia="Lato" w:hAnsi="Lato" w:cs="Lato"/>
          <w:i/>
          <w:color w:val="333333"/>
          <w:sz w:val="20"/>
          <w:szCs w:val="20"/>
          <w:highlight w:val="white"/>
        </w:rPr>
        <w:t>Atmospheric Research, 169</w:t>
      </w:r>
      <w:r>
        <w:rPr>
          <w:rFonts w:ascii="Lato" w:eastAsia="Lato" w:hAnsi="Lato" w:cs="Lato"/>
          <w:color w:val="333333"/>
          <w:sz w:val="20"/>
          <w:szCs w:val="20"/>
          <w:highlight w:val="white"/>
        </w:rPr>
        <w:t xml:space="preserve">(A): 301-317. </w:t>
      </w:r>
      <w:proofErr w:type="gramStart"/>
      <w:r>
        <w:rPr>
          <w:rFonts w:ascii="Lato" w:eastAsia="Lato" w:hAnsi="Lato" w:cs="Lato"/>
          <w:color w:val="333333"/>
          <w:sz w:val="20"/>
          <w:szCs w:val="20"/>
          <w:highlight w:val="white"/>
        </w:rPr>
        <w:t>doi:10.1016/j.atmosres</w:t>
      </w:r>
      <w:proofErr w:type="gramEnd"/>
      <w:r>
        <w:rPr>
          <w:rFonts w:ascii="Lato" w:eastAsia="Lato" w:hAnsi="Lato" w:cs="Lato"/>
          <w:color w:val="333333"/>
          <w:sz w:val="20"/>
          <w:szCs w:val="20"/>
          <w:highlight w:val="white"/>
        </w:rPr>
        <w:t>.2015.10.015.</w:t>
      </w:r>
    </w:p>
    <w:p w14:paraId="4290505A"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lastRenderedPageBreak/>
        <w:t xml:space="preserve">Ludwig, F. (2009). </w:t>
      </w:r>
      <w:r>
        <w:rPr>
          <w:rFonts w:ascii="Lato" w:eastAsia="Lato" w:hAnsi="Lato" w:cs="Lato"/>
          <w:i/>
          <w:color w:val="333333"/>
          <w:sz w:val="20"/>
          <w:szCs w:val="20"/>
          <w:highlight w:val="white"/>
        </w:rPr>
        <w:t>Climate change adaptation in the water sector</w:t>
      </w:r>
      <w:r>
        <w:rPr>
          <w:rFonts w:ascii="Lato" w:eastAsia="Lato" w:hAnsi="Lato" w:cs="Lato"/>
          <w:color w:val="333333"/>
          <w:sz w:val="20"/>
          <w:szCs w:val="20"/>
          <w:highlight w:val="white"/>
        </w:rPr>
        <w:t>. London: Earthscan.</w:t>
      </w:r>
    </w:p>
    <w:p w14:paraId="35675FDE"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Maddox, I. (2014, Oct 31). Three common types of flood explained. Retrieved April 27, 2018, from http://www.intermap.com/risks-of-hazard-blog/three-common-types-of-flood-explained </w:t>
      </w:r>
    </w:p>
    <w:p w14:paraId="59D592F3"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Maier-Knapp, </w:t>
      </w:r>
      <w:proofErr w:type="spellStart"/>
      <w:r>
        <w:rPr>
          <w:rFonts w:ascii="Lato" w:eastAsia="Lato" w:hAnsi="Lato" w:cs="Lato"/>
          <w:color w:val="333333"/>
          <w:sz w:val="20"/>
          <w:szCs w:val="20"/>
          <w:highlight w:val="white"/>
        </w:rPr>
        <w:t>Naila</w:t>
      </w:r>
      <w:proofErr w:type="spellEnd"/>
      <w:r>
        <w:rPr>
          <w:rFonts w:ascii="Lato" w:eastAsia="Lato" w:hAnsi="Lato" w:cs="Lato"/>
          <w:color w:val="333333"/>
          <w:sz w:val="20"/>
          <w:szCs w:val="20"/>
          <w:highlight w:val="white"/>
        </w:rPr>
        <w:t xml:space="preserve"> (2015), Betwixt Droughts and Floods: Flood Management Politics in Thailand, in: Journal of Current Southeast Asian Affairs, 34, 1, 57–83</w:t>
      </w:r>
    </w:p>
    <w:p w14:paraId="7173632B"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Manning, R. (1891). On the flow of water in open channels and pipes. </w:t>
      </w:r>
      <w:r>
        <w:rPr>
          <w:rFonts w:ascii="Lato" w:eastAsia="Lato" w:hAnsi="Lato" w:cs="Lato"/>
          <w:i/>
          <w:color w:val="333333"/>
          <w:sz w:val="20"/>
          <w:szCs w:val="20"/>
          <w:highlight w:val="white"/>
        </w:rPr>
        <w:t xml:space="preserve">Transactions of the Institution of Civil Engineers of Ireland. Vol. XX: </w:t>
      </w:r>
      <w:r>
        <w:rPr>
          <w:rFonts w:ascii="Lato" w:eastAsia="Lato" w:hAnsi="Lato" w:cs="Lato"/>
          <w:color w:val="333333"/>
          <w:sz w:val="20"/>
          <w:szCs w:val="20"/>
          <w:highlight w:val="white"/>
        </w:rPr>
        <w:t>161-207.</w:t>
      </w:r>
    </w:p>
    <w:p w14:paraId="72B0623A"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Manuta</w:t>
      </w:r>
      <w:proofErr w:type="spellEnd"/>
      <w:r>
        <w:rPr>
          <w:rFonts w:ascii="Lato" w:eastAsia="Lato" w:hAnsi="Lato" w:cs="Lato"/>
          <w:color w:val="333333"/>
          <w:sz w:val="20"/>
          <w:szCs w:val="20"/>
          <w:highlight w:val="white"/>
        </w:rPr>
        <w:t xml:space="preserve">, J. (2006). Institutionalized incapacities and practice in flood disaster management in Thailand. </w:t>
      </w:r>
      <w:r>
        <w:rPr>
          <w:rFonts w:ascii="Lato" w:eastAsia="Lato" w:hAnsi="Lato" w:cs="Lato"/>
          <w:i/>
          <w:color w:val="333333"/>
          <w:sz w:val="20"/>
          <w:szCs w:val="20"/>
          <w:highlight w:val="white"/>
        </w:rPr>
        <w:t>Science and Culture,72</w:t>
      </w:r>
      <w:r>
        <w:rPr>
          <w:rFonts w:ascii="Lato" w:eastAsia="Lato" w:hAnsi="Lato" w:cs="Lato"/>
          <w:color w:val="333333"/>
          <w:sz w:val="20"/>
          <w:szCs w:val="20"/>
          <w:highlight w:val="white"/>
        </w:rPr>
        <w:t>(1), 2nd ser., 10-22. Retrieved April 27, 2018.</w:t>
      </w:r>
    </w:p>
    <w:p w14:paraId="73B543C7"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Marks, M. (2011). Climate change and Thailand: impact and response. </w:t>
      </w:r>
      <w:r>
        <w:rPr>
          <w:rFonts w:ascii="Lato" w:eastAsia="Lato" w:hAnsi="Lato" w:cs="Lato"/>
          <w:i/>
          <w:color w:val="333333"/>
          <w:sz w:val="20"/>
          <w:szCs w:val="20"/>
          <w:highlight w:val="white"/>
        </w:rPr>
        <w:t>Contemporary Southeast Asia: A journal of international and strategic affairs, 33</w:t>
      </w:r>
      <w:r>
        <w:rPr>
          <w:rFonts w:ascii="Lato" w:eastAsia="Lato" w:hAnsi="Lato" w:cs="Lato"/>
          <w:color w:val="333333"/>
          <w:sz w:val="20"/>
          <w:szCs w:val="20"/>
          <w:highlight w:val="white"/>
        </w:rPr>
        <w:t>(2): 229-258. Retrieved April 27, 2018, from https://muse-jhu-edu.libproxy1.nus.edu.sg/article/450064/pdf</w:t>
      </w:r>
    </w:p>
    <w:p w14:paraId="0BF61B1D"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Meteorological Department of Thailand. (n.d.). The Climate of Thailand. Retrieved April 27, 2018, from https://www.tmd.go.th/en/archive/thailand_climate.pdf</w:t>
      </w:r>
    </w:p>
    <w:p w14:paraId="7B7AD7B6"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Naruchaikusol</w:t>
      </w:r>
      <w:proofErr w:type="spellEnd"/>
      <w:r>
        <w:rPr>
          <w:rFonts w:ascii="Lato" w:eastAsia="Lato" w:hAnsi="Lato" w:cs="Lato"/>
          <w:color w:val="333333"/>
          <w:sz w:val="20"/>
          <w:szCs w:val="20"/>
          <w:highlight w:val="white"/>
        </w:rPr>
        <w:t xml:space="preserve">, S. (June 2016). </w:t>
      </w:r>
      <w:r>
        <w:rPr>
          <w:rFonts w:ascii="Lato" w:eastAsia="Lato" w:hAnsi="Lato" w:cs="Lato"/>
          <w:i/>
          <w:color w:val="333333"/>
          <w:sz w:val="20"/>
          <w:szCs w:val="20"/>
          <w:highlight w:val="white"/>
        </w:rPr>
        <w:t xml:space="preserve">Climate change and its impact on Thailand. </w:t>
      </w:r>
      <w:proofErr w:type="spellStart"/>
      <w:r>
        <w:rPr>
          <w:rFonts w:ascii="Lato" w:eastAsia="Lato" w:hAnsi="Lato" w:cs="Lato"/>
          <w:color w:val="333333"/>
          <w:sz w:val="20"/>
          <w:szCs w:val="20"/>
          <w:highlight w:val="white"/>
        </w:rPr>
        <w:t>TransRe</w:t>
      </w:r>
      <w:proofErr w:type="spellEnd"/>
      <w:r>
        <w:rPr>
          <w:rFonts w:ascii="Lato" w:eastAsia="Lato" w:hAnsi="Lato" w:cs="Lato"/>
          <w:color w:val="333333"/>
          <w:sz w:val="20"/>
          <w:szCs w:val="20"/>
          <w:highlight w:val="white"/>
        </w:rPr>
        <w:t>. Retrieved April 27, 2018, from http://www.transre.org/files/3114/6522/5151/Climate_Change_in_Thailand_TransRe_Fact_Sheet_No.2.pdf</w:t>
      </w:r>
    </w:p>
    <w:p w14:paraId="32B25974"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PM wants clear evidence of drought. (2016, January 22). </w:t>
      </w:r>
      <w:r>
        <w:rPr>
          <w:rFonts w:ascii="Lato" w:eastAsia="Lato" w:hAnsi="Lato" w:cs="Lato"/>
          <w:i/>
          <w:color w:val="333333"/>
          <w:sz w:val="20"/>
          <w:szCs w:val="20"/>
          <w:highlight w:val="white"/>
        </w:rPr>
        <w:t>Bangkok Post</w:t>
      </w:r>
      <w:r>
        <w:rPr>
          <w:rFonts w:ascii="Lato" w:eastAsia="Lato" w:hAnsi="Lato" w:cs="Lato"/>
          <w:color w:val="333333"/>
          <w:sz w:val="20"/>
          <w:szCs w:val="20"/>
          <w:highlight w:val="white"/>
        </w:rPr>
        <w:t xml:space="preserve">. Retrieved April 27, 2018, from </w:t>
      </w:r>
      <w:hyperlink r:id="rId113">
        <w:r>
          <w:rPr>
            <w:rFonts w:ascii="Lato" w:eastAsia="Lato" w:hAnsi="Lato" w:cs="Lato"/>
            <w:color w:val="1155CC"/>
            <w:sz w:val="20"/>
            <w:szCs w:val="20"/>
            <w:highlight w:val="white"/>
            <w:u w:val="single"/>
          </w:rPr>
          <w:t>https://www.bangkokpost.com/news/general/836116/pm-wants-clear-evidence-of-drought</w:t>
        </w:r>
      </w:hyperlink>
    </w:p>
    <w:p w14:paraId="7F1E8630"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Pillai, Poonam; Philips, Bradford Ryan; </w:t>
      </w:r>
      <w:proofErr w:type="spellStart"/>
      <w:r>
        <w:rPr>
          <w:rFonts w:ascii="Lato" w:eastAsia="Lato" w:hAnsi="Lato" w:cs="Lato"/>
          <w:color w:val="333333"/>
          <w:sz w:val="20"/>
          <w:szCs w:val="20"/>
          <w:highlight w:val="white"/>
        </w:rPr>
        <w:t>Shyamsundar</w:t>
      </w:r>
      <w:proofErr w:type="spellEnd"/>
      <w:r>
        <w:rPr>
          <w:rFonts w:ascii="Lato" w:eastAsia="Lato" w:hAnsi="Lato" w:cs="Lato"/>
          <w:color w:val="333333"/>
          <w:sz w:val="20"/>
          <w:szCs w:val="20"/>
          <w:highlight w:val="white"/>
        </w:rPr>
        <w:t xml:space="preserve">, </w:t>
      </w:r>
      <w:proofErr w:type="spellStart"/>
      <w:r>
        <w:rPr>
          <w:rFonts w:ascii="Lato" w:eastAsia="Lato" w:hAnsi="Lato" w:cs="Lato"/>
          <w:color w:val="333333"/>
          <w:sz w:val="20"/>
          <w:szCs w:val="20"/>
          <w:highlight w:val="white"/>
        </w:rPr>
        <w:t>Priya</w:t>
      </w:r>
      <w:proofErr w:type="spellEnd"/>
      <w:r>
        <w:rPr>
          <w:rFonts w:ascii="Lato" w:eastAsia="Lato" w:hAnsi="Lato" w:cs="Lato"/>
          <w:color w:val="333333"/>
          <w:sz w:val="20"/>
          <w:szCs w:val="20"/>
          <w:highlight w:val="white"/>
        </w:rPr>
        <w:t xml:space="preserve">; Ahmed, </w:t>
      </w:r>
      <w:proofErr w:type="spellStart"/>
      <w:r>
        <w:rPr>
          <w:rFonts w:ascii="Lato" w:eastAsia="Lato" w:hAnsi="Lato" w:cs="Lato"/>
          <w:color w:val="333333"/>
          <w:sz w:val="20"/>
          <w:szCs w:val="20"/>
          <w:highlight w:val="white"/>
        </w:rPr>
        <w:t>Kazi</w:t>
      </w:r>
      <w:proofErr w:type="spellEnd"/>
      <w:r>
        <w:rPr>
          <w:rFonts w:ascii="Lato" w:eastAsia="Lato" w:hAnsi="Lato" w:cs="Lato"/>
          <w:color w:val="333333"/>
          <w:sz w:val="20"/>
          <w:szCs w:val="20"/>
          <w:highlight w:val="white"/>
        </w:rPr>
        <w:t xml:space="preserve">; Wang, </w:t>
      </w:r>
      <w:proofErr w:type="spellStart"/>
      <w:r>
        <w:rPr>
          <w:rFonts w:ascii="Lato" w:eastAsia="Lato" w:hAnsi="Lato" w:cs="Lato"/>
          <w:color w:val="333333"/>
          <w:sz w:val="20"/>
          <w:szCs w:val="20"/>
          <w:highlight w:val="white"/>
        </w:rPr>
        <w:t>Limin</w:t>
      </w:r>
      <w:proofErr w:type="spellEnd"/>
      <w:r>
        <w:rPr>
          <w:rFonts w:ascii="Lato" w:eastAsia="Lato" w:hAnsi="Lato" w:cs="Lato"/>
          <w:color w:val="333333"/>
          <w:sz w:val="20"/>
          <w:szCs w:val="20"/>
          <w:highlight w:val="white"/>
        </w:rPr>
        <w:t xml:space="preserve">. 2010. Climate risks and adaptation in Asian coastal </w:t>
      </w:r>
      <w:proofErr w:type="gramStart"/>
      <w:r>
        <w:rPr>
          <w:rFonts w:ascii="Lato" w:eastAsia="Lato" w:hAnsi="Lato" w:cs="Lato"/>
          <w:color w:val="333333"/>
          <w:sz w:val="20"/>
          <w:szCs w:val="20"/>
          <w:highlight w:val="white"/>
        </w:rPr>
        <w:t>megacities :</w:t>
      </w:r>
      <w:proofErr w:type="gramEnd"/>
      <w:r>
        <w:rPr>
          <w:rFonts w:ascii="Lato" w:eastAsia="Lato" w:hAnsi="Lato" w:cs="Lato"/>
          <w:color w:val="333333"/>
          <w:sz w:val="20"/>
          <w:szCs w:val="20"/>
          <w:highlight w:val="white"/>
        </w:rPr>
        <w:t xml:space="preserve"> a synthesis report (English). Washington, DC: World Bank. Retrieved from </w:t>
      </w:r>
      <w:hyperlink r:id="rId114">
        <w:r>
          <w:rPr>
            <w:rFonts w:ascii="Lato" w:eastAsia="Lato" w:hAnsi="Lato" w:cs="Lato"/>
            <w:color w:val="1155CC"/>
            <w:sz w:val="20"/>
            <w:szCs w:val="20"/>
            <w:highlight w:val="white"/>
            <w:u w:val="single"/>
          </w:rPr>
          <w:t>http://documents.worldbank.org/curated/en/866821468339644916/Climate-risks-and-adaptation-in-Asian-coastal-megacities-a-synthesis-report</w:t>
        </w:r>
      </w:hyperlink>
    </w:p>
    <w:p w14:paraId="510ED17A"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Promchote</w:t>
      </w:r>
      <w:proofErr w:type="spellEnd"/>
      <w:r>
        <w:rPr>
          <w:rFonts w:ascii="Lato" w:eastAsia="Lato" w:hAnsi="Lato" w:cs="Lato"/>
          <w:color w:val="333333"/>
          <w:sz w:val="20"/>
          <w:szCs w:val="20"/>
          <w:highlight w:val="white"/>
        </w:rPr>
        <w:t xml:space="preserve">, P., Simon Wang, S. Y., &amp; Johnson, P. G. (2016). The 2011 Great Flood in Thailand: Climate Diagnostics and Implications from Climate Change. </w:t>
      </w:r>
      <w:r>
        <w:rPr>
          <w:rFonts w:ascii="Lato" w:eastAsia="Lato" w:hAnsi="Lato" w:cs="Lato"/>
          <w:i/>
          <w:color w:val="333333"/>
          <w:sz w:val="20"/>
          <w:szCs w:val="20"/>
          <w:highlight w:val="white"/>
        </w:rPr>
        <w:t>Journal of Climate</w:t>
      </w:r>
      <w:r>
        <w:rPr>
          <w:rFonts w:ascii="Lato" w:eastAsia="Lato" w:hAnsi="Lato" w:cs="Lato"/>
          <w:color w:val="333333"/>
          <w:sz w:val="20"/>
          <w:szCs w:val="20"/>
          <w:highlight w:val="white"/>
        </w:rPr>
        <w:t xml:space="preserve">, </w:t>
      </w:r>
      <w:r>
        <w:rPr>
          <w:rFonts w:ascii="Lato" w:eastAsia="Lato" w:hAnsi="Lato" w:cs="Lato"/>
          <w:i/>
          <w:color w:val="333333"/>
          <w:sz w:val="20"/>
          <w:szCs w:val="20"/>
          <w:highlight w:val="white"/>
        </w:rPr>
        <w:t>29</w:t>
      </w:r>
      <w:r>
        <w:rPr>
          <w:rFonts w:ascii="Lato" w:eastAsia="Lato" w:hAnsi="Lato" w:cs="Lato"/>
          <w:color w:val="333333"/>
          <w:sz w:val="20"/>
          <w:szCs w:val="20"/>
          <w:highlight w:val="white"/>
        </w:rPr>
        <w:t>(1), 367–379. https://doi.org/10.1175/jcli-d-15-0310.1</w:t>
      </w:r>
    </w:p>
    <w:p w14:paraId="408720D8"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Rujivanarom</w:t>
      </w:r>
      <w:proofErr w:type="spellEnd"/>
      <w:r>
        <w:rPr>
          <w:rFonts w:ascii="Lato" w:eastAsia="Lato" w:hAnsi="Lato" w:cs="Lato"/>
          <w:color w:val="333333"/>
          <w:sz w:val="20"/>
          <w:szCs w:val="20"/>
          <w:highlight w:val="white"/>
        </w:rPr>
        <w:t xml:space="preserve">, P. (2016, June 21). Experts debate managing flood/drought crises. </w:t>
      </w:r>
      <w:r>
        <w:rPr>
          <w:rFonts w:ascii="Lato" w:eastAsia="Lato" w:hAnsi="Lato" w:cs="Lato"/>
          <w:i/>
          <w:color w:val="333333"/>
          <w:sz w:val="20"/>
          <w:szCs w:val="20"/>
          <w:highlight w:val="white"/>
        </w:rPr>
        <w:t>The Nation</w:t>
      </w:r>
      <w:r>
        <w:rPr>
          <w:rFonts w:ascii="Lato" w:eastAsia="Lato" w:hAnsi="Lato" w:cs="Lato"/>
          <w:color w:val="333333"/>
          <w:sz w:val="20"/>
          <w:szCs w:val="20"/>
          <w:highlight w:val="white"/>
        </w:rPr>
        <w:t xml:space="preserve">. Retrieved April 27, 2018, from </w:t>
      </w:r>
      <w:hyperlink r:id="rId115">
        <w:r>
          <w:rPr>
            <w:rFonts w:ascii="Lato" w:eastAsia="Lato" w:hAnsi="Lato" w:cs="Lato"/>
            <w:color w:val="1155CC"/>
            <w:sz w:val="20"/>
            <w:szCs w:val="20"/>
            <w:highlight w:val="white"/>
            <w:u w:val="single"/>
          </w:rPr>
          <w:t>http://www.nationmultimedia.com/national/Experts-debate-managing-flooddrought-crises-30288664.html</w:t>
        </w:r>
      </w:hyperlink>
    </w:p>
    <w:p w14:paraId="1B03CB0C" w14:textId="77777777" w:rsidR="00536392" w:rsidRDefault="00D94763">
      <w:pPr>
        <w:spacing w:before="100" w:after="300"/>
        <w:ind w:left="630" w:hanging="36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Sayama</w:t>
      </w:r>
      <w:proofErr w:type="spellEnd"/>
      <w:r>
        <w:rPr>
          <w:rFonts w:ascii="Lato" w:eastAsia="Lato" w:hAnsi="Lato" w:cs="Lato"/>
          <w:color w:val="333333"/>
          <w:sz w:val="20"/>
          <w:szCs w:val="20"/>
          <w:highlight w:val="white"/>
        </w:rPr>
        <w:t xml:space="preserve">, T., </w:t>
      </w:r>
      <w:proofErr w:type="spellStart"/>
      <w:r>
        <w:rPr>
          <w:rFonts w:ascii="Lato" w:eastAsia="Lato" w:hAnsi="Lato" w:cs="Lato"/>
          <w:color w:val="333333"/>
          <w:sz w:val="20"/>
          <w:szCs w:val="20"/>
          <w:highlight w:val="white"/>
        </w:rPr>
        <w:t>Tatebe</w:t>
      </w:r>
      <w:proofErr w:type="spellEnd"/>
      <w:r>
        <w:rPr>
          <w:rFonts w:ascii="Lato" w:eastAsia="Lato" w:hAnsi="Lato" w:cs="Lato"/>
          <w:color w:val="333333"/>
          <w:sz w:val="20"/>
          <w:szCs w:val="20"/>
          <w:highlight w:val="white"/>
        </w:rPr>
        <w:t xml:space="preserve">, Y., &amp; Tanaka, S. (2017). An emergency response-type rainfall-runoff-inundation simulation for 2011 Thailand floods. </w:t>
      </w:r>
      <w:r>
        <w:rPr>
          <w:rFonts w:ascii="Lato" w:eastAsia="Lato" w:hAnsi="Lato" w:cs="Lato"/>
          <w:i/>
          <w:color w:val="333333"/>
          <w:sz w:val="20"/>
          <w:szCs w:val="20"/>
          <w:highlight w:val="white"/>
        </w:rPr>
        <w:t>Journal of Flood Risk Management</w:t>
      </w:r>
      <w:r>
        <w:rPr>
          <w:rFonts w:ascii="Lato" w:eastAsia="Lato" w:hAnsi="Lato" w:cs="Lato"/>
          <w:color w:val="333333"/>
          <w:sz w:val="20"/>
          <w:szCs w:val="20"/>
          <w:highlight w:val="white"/>
        </w:rPr>
        <w:t xml:space="preserve">, </w:t>
      </w:r>
      <w:r>
        <w:rPr>
          <w:rFonts w:ascii="Lato" w:eastAsia="Lato" w:hAnsi="Lato" w:cs="Lato"/>
          <w:i/>
          <w:color w:val="333333"/>
          <w:sz w:val="20"/>
          <w:szCs w:val="20"/>
          <w:highlight w:val="white"/>
        </w:rPr>
        <w:t>10</w:t>
      </w:r>
      <w:r>
        <w:rPr>
          <w:rFonts w:ascii="Lato" w:eastAsia="Lato" w:hAnsi="Lato" w:cs="Lato"/>
          <w:color w:val="333333"/>
          <w:sz w:val="20"/>
          <w:szCs w:val="20"/>
          <w:highlight w:val="white"/>
        </w:rPr>
        <w:t xml:space="preserve">(1), 65–78. </w:t>
      </w:r>
      <w:hyperlink r:id="rId116">
        <w:r>
          <w:rPr>
            <w:rFonts w:ascii="Lato" w:eastAsia="Lato" w:hAnsi="Lato" w:cs="Lato"/>
            <w:color w:val="1155CC"/>
            <w:sz w:val="20"/>
            <w:szCs w:val="20"/>
            <w:highlight w:val="white"/>
            <w:u w:val="single"/>
          </w:rPr>
          <w:t>https://doi.org/10.1111/jfr3.12147</w:t>
        </w:r>
      </w:hyperlink>
    </w:p>
    <w:p w14:paraId="7B915742" w14:textId="77777777" w:rsidR="00536392" w:rsidRDefault="00D94763">
      <w:pPr>
        <w:spacing w:before="100" w:after="300"/>
        <w:ind w:left="630" w:hanging="36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lastRenderedPageBreak/>
        <w:t>Seekao</w:t>
      </w:r>
      <w:proofErr w:type="spellEnd"/>
      <w:r>
        <w:rPr>
          <w:rFonts w:ascii="Lato" w:eastAsia="Lato" w:hAnsi="Lato" w:cs="Lato"/>
          <w:color w:val="333333"/>
          <w:sz w:val="20"/>
          <w:szCs w:val="20"/>
          <w:highlight w:val="white"/>
        </w:rPr>
        <w:t xml:space="preserve">, C., &amp; </w:t>
      </w:r>
      <w:proofErr w:type="spellStart"/>
      <w:r>
        <w:rPr>
          <w:rFonts w:ascii="Lato" w:eastAsia="Lato" w:hAnsi="Lato" w:cs="Lato"/>
          <w:color w:val="333333"/>
          <w:sz w:val="20"/>
          <w:szCs w:val="20"/>
          <w:highlight w:val="white"/>
        </w:rPr>
        <w:t>Pharino</w:t>
      </w:r>
      <w:proofErr w:type="spellEnd"/>
      <w:r>
        <w:rPr>
          <w:rFonts w:ascii="Lato" w:eastAsia="Lato" w:hAnsi="Lato" w:cs="Lato"/>
          <w:color w:val="333333"/>
          <w:sz w:val="20"/>
          <w:szCs w:val="20"/>
          <w:highlight w:val="white"/>
        </w:rPr>
        <w:t xml:space="preserve">, C. (2016). Assessment of the flood vulnerability of shrimp farms using a multicriteria evaluation and GIS: A case study in the </w:t>
      </w:r>
      <w:proofErr w:type="spellStart"/>
      <w:r>
        <w:rPr>
          <w:rFonts w:ascii="Lato" w:eastAsia="Lato" w:hAnsi="Lato" w:cs="Lato"/>
          <w:color w:val="333333"/>
          <w:sz w:val="20"/>
          <w:szCs w:val="20"/>
          <w:highlight w:val="white"/>
        </w:rPr>
        <w:t>Bangpakong</w:t>
      </w:r>
      <w:proofErr w:type="spellEnd"/>
      <w:r>
        <w:rPr>
          <w:rFonts w:ascii="Lato" w:eastAsia="Lato" w:hAnsi="Lato" w:cs="Lato"/>
          <w:color w:val="333333"/>
          <w:sz w:val="20"/>
          <w:szCs w:val="20"/>
          <w:highlight w:val="white"/>
        </w:rPr>
        <w:t xml:space="preserve"> Sub-Basin, Thailand. </w:t>
      </w:r>
      <w:r>
        <w:rPr>
          <w:rFonts w:ascii="Lato" w:eastAsia="Lato" w:hAnsi="Lato" w:cs="Lato"/>
          <w:i/>
          <w:color w:val="333333"/>
          <w:sz w:val="20"/>
          <w:szCs w:val="20"/>
          <w:highlight w:val="white"/>
        </w:rPr>
        <w:t>Environmental Earth Sciences</w:t>
      </w:r>
      <w:r>
        <w:rPr>
          <w:rFonts w:ascii="Lato" w:eastAsia="Lato" w:hAnsi="Lato" w:cs="Lato"/>
          <w:color w:val="333333"/>
          <w:sz w:val="20"/>
          <w:szCs w:val="20"/>
          <w:highlight w:val="white"/>
        </w:rPr>
        <w:t xml:space="preserve">, </w:t>
      </w:r>
      <w:r>
        <w:rPr>
          <w:rFonts w:ascii="Lato" w:eastAsia="Lato" w:hAnsi="Lato" w:cs="Lato"/>
          <w:i/>
          <w:color w:val="333333"/>
          <w:sz w:val="20"/>
          <w:szCs w:val="20"/>
          <w:highlight w:val="white"/>
        </w:rPr>
        <w:t>75</w:t>
      </w:r>
      <w:r>
        <w:rPr>
          <w:rFonts w:ascii="Lato" w:eastAsia="Lato" w:hAnsi="Lato" w:cs="Lato"/>
          <w:color w:val="333333"/>
          <w:sz w:val="20"/>
          <w:szCs w:val="20"/>
          <w:highlight w:val="white"/>
        </w:rPr>
        <w:t>(4), 1–13. https://doi.org/10.1007/s12665-015-5154-4</w:t>
      </w:r>
    </w:p>
    <w:p w14:paraId="11CD7F42"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Setboonsarng</w:t>
      </w:r>
      <w:proofErr w:type="spellEnd"/>
      <w:r>
        <w:rPr>
          <w:rFonts w:ascii="Lato" w:eastAsia="Lato" w:hAnsi="Lato" w:cs="Lato"/>
          <w:color w:val="333333"/>
          <w:sz w:val="20"/>
          <w:szCs w:val="20"/>
          <w:highlight w:val="white"/>
        </w:rPr>
        <w:t xml:space="preserve">, C. (2011, December 2). Thailand: Politics of a flood. </w:t>
      </w:r>
      <w:r>
        <w:rPr>
          <w:rFonts w:ascii="Lato" w:eastAsia="Lato" w:hAnsi="Lato" w:cs="Lato"/>
          <w:i/>
          <w:color w:val="333333"/>
          <w:sz w:val="20"/>
          <w:szCs w:val="20"/>
          <w:highlight w:val="white"/>
        </w:rPr>
        <w:t>East Asia Forum</w:t>
      </w:r>
      <w:r>
        <w:rPr>
          <w:rFonts w:ascii="Lato" w:eastAsia="Lato" w:hAnsi="Lato" w:cs="Lato"/>
          <w:color w:val="333333"/>
          <w:sz w:val="20"/>
          <w:szCs w:val="20"/>
          <w:highlight w:val="white"/>
        </w:rPr>
        <w:t>. Retrieved April 27, 2018, from http://www.eastasiaforum.org/2011/12/02/thailand-politics-of-a-flood/</w:t>
      </w:r>
    </w:p>
    <w:p w14:paraId="1397B942"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Sharma, D., &amp; Babel, M. S. (2014). Trends in extreme rainfall and temperature indices in the western Thailand. </w:t>
      </w:r>
      <w:r>
        <w:rPr>
          <w:rFonts w:ascii="Lato" w:eastAsia="Lato" w:hAnsi="Lato" w:cs="Lato"/>
          <w:i/>
          <w:color w:val="333333"/>
          <w:sz w:val="20"/>
          <w:szCs w:val="20"/>
          <w:highlight w:val="white"/>
        </w:rPr>
        <w:t>International Journal of Climatology, 34</w:t>
      </w:r>
      <w:r>
        <w:rPr>
          <w:rFonts w:ascii="Lato" w:eastAsia="Lato" w:hAnsi="Lato" w:cs="Lato"/>
          <w:color w:val="333333"/>
          <w:sz w:val="20"/>
          <w:szCs w:val="20"/>
          <w:highlight w:val="white"/>
        </w:rPr>
        <w:t xml:space="preserve">(7): 2393-2407. doi:10.1002/joc.3846. </w:t>
      </w:r>
    </w:p>
    <w:p w14:paraId="3EAAC7E2"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Shook, G. (1997). An assessment of Disaster Risk and its Management in Thailand. </w:t>
      </w:r>
      <w:r>
        <w:rPr>
          <w:rFonts w:ascii="Lato" w:eastAsia="Lato" w:hAnsi="Lato" w:cs="Lato"/>
          <w:i/>
          <w:color w:val="333333"/>
          <w:sz w:val="20"/>
          <w:szCs w:val="20"/>
          <w:highlight w:val="white"/>
        </w:rPr>
        <w:t>Disasters,21</w:t>
      </w:r>
      <w:r>
        <w:rPr>
          <w:rFonts w:ascii="Lato" w:eastAsia="Lato" w:hAnsi="Lato" w:cs="Lato"/>
          <w:color w:val="333333"/>
          <w:sz w:val="20"/>
          <w:szCs w:val="20"/>
          <w:highlight w:val="white"/>
        </w:rPr>
        <w:t>(1), 77-88. doi:10.1111/1467-7717.00045</w:t>
      </w:r>
    </w:p>
    <w:p w14:paraId="38C2F7B4"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Singhrattna</w:t>
      </w:r>
      <w:proofErr w:type="spellEnd"/>
      <w:r>
        <w:rPr>
          <w:rFonts w:ascii="Lato" w:eastAsia="Lato" w:hAnsi="Lato" w:cs="Lato"/>
          <w:color w:val="333333"/>
          <w:sz w:val="20"/>
          <w:szCs w:val="20"/>
          <w:highlight w:val="white"/>
        </w:rPr>
        <w:t xml:space="preserve">, N., Rajagopalan, B., Kumar, K. K., &amp; Clark, M. (2005). Interannual and interdecadal variability of Thailand summer monsoon season. </w:t>
      </w:r>
      <w:r>
        <w:rPr>
          <w:rFonts w:ascii="Lato" w:eastAsia="Lato" w:hAnsi="Lato" w:cs="Lato"/>
          <w:i/>
          <w:color w:val="333333"/>
          <w:sz w:val="20"/>
          <w:szCs w:val="20"/>
          <w:highlight w:val="white"/>
        </w:rPr>
        <w:t>Journal of Climate, 18</w:t>
      </w:r>
      <w:r>
        <w:rPr>
          <w:rFonts w:ascii="Lato" w:eastAsia="Lato" w:hAnsi="Lato" w:cs="Lato"/>
          <w:color w:val="333333"/>
          <w:sz w:val="20"/>
          <w:szCs w:val="20"/>
          <w:highlight w:val="white"/>
        </w:rPr>
        <w:t>(11): 1697–1708.</w:t>
      </w:r>
    </w:p>
    <w:p w14:paraId="2AA57CA0"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Skinner, B. J., &amp; </w:t>
      </w:r>
      <w:proofErr w:type="spellStart"/>
      <w:r>
        <w:rPr>
          <w:rFonts w:ascii="Lato" w:eastAsia="Lato" w:hAnsi="Lato" w:cs="Lato"/>
          <w:color w:val="333333"/>
          <w:sz w:val="20"/>
          <w:szCs w:val="20"/>
          <w:highlight w:val="white"/>
        </w:rPr>
        <w:t>Murck</w:t>
      </w:r>
      <w:proofErr w:type="spellEnd"/>
      <w:r>
        <w:rPr>
          <w:rFonts w:ascii="Lato" w:eastAsia="Lato" w:hAnsi="Lato" w:cs="Lato"/>
          <w:color w:val="333333"/>
          <w:sz w:val="20"/>
          <w:szCs w:val="20"/>
          <w:highlight w:val="white"/>
        </w:rPr>
        <w:t xml:space="preserve">, B. W. (2010). </w:t>
      </w:r>
      <w:r>
        <w:rPr>
          <w:rFonts w:ascii="Lato" w:eastAsia="Lato" w:hAnsi="Lato" w:cs="Lato"/>
          <w:i/>
          <w:color w:val="333333"/>
          <w:sz w:val="20"/>
          <w:szCs w:val="20"/>
          <w:highlight w:val="white"/>
        </w:rPr>
        <w:t>The blue planet: an introduction to Earth system science, 3rd edition.</w:t>
      </w:r>
      <w:r>
        <w:rPr>
          <w:rFonts w:ascii="Lato" w:eastAsia="Lato" w:hAnsi="Lato" w:cs="Lato"/>
          <w:color w:val="333333"/>
          <w:sz w:val="20"/>
          <w:szCs w:val="20"/>
          <w:highlight w:val="white"/>
        </w:rPr>
        <w:t xml:space="preserve"> Hoboken, New Jersey: Wiley.</w:t>
      </w:r>
    </w:p>
    <w:p w14:paraId="29AABD80"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South East Asian — Global Change System for Analysis, Research and Training. (2008). </w:t>
      </w:r>
      <w:r>
        <w:rPr>
          <w:rFonts w:ascii="Lato" w:eastAsia="Lato" w:hAnsi="Lato" w:cs="Lato"/>
          <w:i/>
          <w:color w:val="333333"/>
          <w:sz w:val="20"/>
          <w:szCs w:val="20"/>
          <w:highlight w:val="white"/>
        </w:rPr>
        <w:t>Climate Change Impacts in Krabi Province, Thailand: A study of environmental, social, and economic challenges</w:t>
      </w:r>
      <w:r>
        <w:rPr>
          <w:rFonts w:ascii="Lato" w:eastAsia="Lato" w:hAnsi="Lato" w:cs="Lato"/>
          <w:color w:val="333333"/>
          <w:sz w:val="20"/>
          <w:szCs w:val="20"/>
          <w:highlight w:val="white"/>
        </w:rPr>
        <w:t>. Bangkok: South East Asian — Global Change System for Analysis, Research and Training. Retrieved April 27, 2018, from http://startcc.iwlearn.org/doc/Doc_eng_11.pdf</w:t>
      </w:r>
    </w:p>
    <w:p w14:paraId="163493E5"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Thailand Floods Archives. (n.d.). Retrieved April 27, 2018, from </w:t>
      </w:r>
      <w:hyperlink r:id="rId117">
        <w:r>
          <w:rPr>
            <w:rFonts w:ascii="Lato" w:eastAsia="Lato" w:hAnsi="Lato" w:cs="Lato"/>
            <w:color w:val="1155CC"/>
            <w:sz w:val="20"/>
            <w:szCs w:val="20"/>
            <w:highlight w:val="white"/>
            <w:u w:val="single"/>
          </w:rPr>
          <w:t>https://asiafoundation.org/tag/thailand-floods/</w:t>
        </w:r>
      </w:hyperlink>
    </w:p>
    <w:p w14:paraId="7A1A7B19" w14:textId="77777777" w:rsidR="00536392" w:rsidRDefault="00D94763">
      <w:pPr>
        <w:spacing w:before="100" w:after="300"/>
        <w:ind w:left="620" w:hanging="320"/>
        <w:rPr>
          <w:rFonts w:ascii="Lato" w:eastAsia="Lato" w:hAnsi="Lato" w:cs="Lato"/>
          <w:sz w:val="20"/>
          <w:szCs w:val="20"/>
          <w:highlight w:val="white"/>
        </w:rPr>
      </w:pPr>
      <w:proofErr w:type="spellStart"/>
      <w:r>
        <w:rPr>
          <w:rFonts w:ascii="Lato" w:eastAsia="Lato" w:hAnsi="Lato" w:cs="Lato"/>
          <w:sz w:val="20"/>
          <w:szCs w:val="20"/>
          <w:highlight w:val="white"/>
        </w:rPr>
        <w:t>Thaiturapaisan</w:t>
      </w:r>
      <w:proofErr w:type="spellEnd"/>
      <w:r>
        <w:rPr>
          <w:rFonts w:ascii="Lato" w:eastAsia="Lato" w:hAnsi="Lato" w:cs="Lato"/>
          <w:sz w:val="20"/>
          <w:szCs w:val="20"/>
          <w:highlight w:val="white"/>
        </w:rPr>
        <w:t xml:space="preserve">, T. (2016, March 24). Thailand’s drought crisis 2016: Understanding it without the panic. Economic Intelligence </w:t>
      </w:r>
      <w:proofErr w:type="spellStart"/>
      <w:r>
        <w:rPr>
          <w:rFonts w:ascii="Lato" w:eastAsia="Lato" w:hAnsi="Lato" w:cs="Lato"/>
          <w:sz w:val="20"/>
          <w:szCs w:val="20"/>
          <w:highlight w:val="white"/>
        </w:rPr>
        <w:t>Center</w:t>
      </w:r>
      <w:proofErr w:type="spellEnd"/>
      <w:r>
        <w:rPr>
          <w:rFonts w:ascii="Lato" w:eastAsia="Lato" w:hAnsi="Lato" w:cs="Lato"/>
          <w:sz w:val="20"/>
          <w:szCs w:val="20"/>
          <w:highlight w:val="white"/>
        </w:rPr>
        <w:t>. Retrieved April 27, 2018, from https://www.scbeic.com/en/detail/product/2127</w:t>
      </w:r>
    </w:p>
    <w:p w14:paraId="64F17626"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The National Drought Mitigation </w:t>
      </w:r>
      <w:proofErr w:type="spellStart"/>
      <w:r>
        <w:rPr>
          <w:rFonts w:ascii="Lato" w:eastAsia="Lato" w:hAnsi="Lato" w:cs="Lato"/>
          <w:color w:val="333333"/>
          <w:sz w:val="20"/>
          <w:szCs w:val="20"/>
          <w:highlight w:val="white"/>
        </w:rPr>
        <w:t>Center</w:t>
      </w:r>
      <w:proofErr w:type="spellEnd"/>
      <w:r>
        <w:rPr>
          <w:rFonts w:ascii="Lato" w:eastAsia="Lato" w:hAnsi="Lato" w:cs="Lato"/>
          <w:color w:val="333333"/>
          <w:sz w:val="20"/>
          <w:szCs w:val="20"/>
          <w:highlight w:val="white"/>
        </w:rPr>
        <w:t>. (n.d.). Types of Drought. Retrieved April 27, 2018, from http://drought.unl.edu/droughtbasics/typesofdrought.aspx</w:t>
      </w:r>
    </w:p>
    <w:p w14:paraId="1E4E8A9D"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The World Bank. (2009). Climate change impact and adaptation study for Bangkok metropolitan </w:t>
      </w:r>
      <w:proofErr w:type="gramStart"/>
      <w:r>
        <w:rPr>
          <w:rFonts w:ascii="Lato" w:eastAsia="Lato" w:hAnsi="Lato" w:cs="Lato"/>
          <w:color w:val="333333"/>
          <w:sz w:val="20"/>
          <w:szCs w:val="20"/>
          <w:highlight w:val="white"/>
        </w:rPr>
        <w:t>region :</w:t>
      </w:r>
      <w:proofErr w:type="gramEnd"/>
      <w:r>
        <w:rPr>
          <w:rFonts w:ascii="Lato" w:eastAsia="Lato" w:hAnsi="Lato" w:cs="Lato"/>
          <w:color w:val="333333"/>
          <w:sz w:val="20"/>
          <w:szCs w:val="20"/>
          <w:highlight w:val="white"/>
        </w:rPr>
        <w:t xml:space="preserve"> final report (English). Washington, DC: World Bank. Retrieved April 27, 2018, from </w:t>
      </w:r>
      <w:hyperlink r:id="rId118">
        <w:r>
          <w:rPr>
            <w:rFonts w:ascii="Lato" w:eastAsia="Lato" w:hAnsi="Lato" w:cs="Lato"/>
            <w:color w:val="1155CC"/>
            <w:sz w:val="20"/>
            <w:szCs w:val="20"/>
            <w:highlight w:val="white"/>
            <w:u w:val="single"/>
          </w:rPr>
          <w:t>http://documents.worldbank.org/curated/en/834261468025503285/Climate-change-impact-and-adaptation-study-for-Bangkok-metropolitan-region-final-report</w:t>
        </w:r>
      </w:hyperlink>
    </w:p>
    <w:p w14:paraId="462877B6"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The World Bank. (2011, June). THAILAND ENVIRONMENT MONITOR Integrated Water Resources </w:t>
      </w:r>
      <w:proofErr w:type="gramStart"/>
      <w:r>
        <w:rPr>
          <w:rFonts w:ascii="Lato" w:eastAsia="Lato" w:hAnsi="Lato" w:cs="Lato"/>
          <w:color w:val="333333"/>
          <w:sz w:val="20"/>
          <w:szCs w:val="20"/>
          <w:highlight w:val="white"/>
        </w:rPr>
        <w:t>Management :</w:t>
      </w:r>
      <w:proofErr w:type="gramEnd"/>
      <w:r>
        <w:rPr>
          <w:rFonts w:ascii="Lato" w:eastAsia="Lato" w:hAnsi="Lato" w:cs="Lato"/>
          <w:color w:val="333333"/>
          <w:sz w:val="20"/>
          <w:szCs w:val="20"/>
          <w:highlight w:val="white"/>
        </w:rPr>
        <w:t xml:space="preserve"> A Way Forward. Retrieved April 27, 2018, from http://documents.worldbank.org/curated/en/367151468303847751/pdf/633680ESW0P1080RM00June020110Final0.pdf</w:t>
      </w:r>
    </w:p>
    <w:p w14:paraId="19855052" w14:textId="77777777" w:rsidR="00536392" w:rsidRDefault="00D94763">
      <w:pPr>
        <w:spacing w:before="100" w:after="300"/>
        <w:ind w:left="620" w:hanging="320"/>
        <w:rPr>
          <w:rFonts w:ascii="Lato" w:eastAsia="Lato" w:hAnsi="Lato" w:cs="Lato"/>
          <w:sz w:val="20"/>
          <w:szCs w:val="20"/>
          <w:highlight w:val="white"/>
        </w:rPr>
      </w:pPr>
      <w:r>
        <w:rPr>
          <w:rFonts w:ascii="Lato" w:eastAsia="Lato" w:hAnsi="Lato" w:cs="Lato"/>
          <w:color w:val="333333"/>
          <w:sz w:val="20"/>
          <w:szCs w:val="20"/>
          <w:highlight w:val="white"/>
        </w:rPr>
        <w:t>The World Bank. (2018). Agriculture, value added (% of GDP). Retrieved April 27, 2018, from https://data.worldbank.org/indicator/NV.AGR.TOTL.ZS?locations=TH&amp;year_high_desc=true</w:t>
      </w:r>
    </w:p>
    <w:p w14:paraId="2A670D0B"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lastRenderedPageBreak/>
        <w:t xml:space="preserve">Tripathi, R. (2018). Community-based Approaches to Flood Management in Thailand and Lao People's Democratic Republic. </w:t>
      </w:r>
      <w:r>
        <w:rPr>
          <w:rFonts w:ascii="Lato" w:eastAsia="Lato" w:hAnsi="Lato" w:cs="Lato"/>
          <w:i/>
          <w:color w:val="333333"/>
          <w:sz w:val="20"/>
          <w:szCs w:val="20"/>
          <w:highlight w:val="white"/>
        </w:rPr>
        <w:t xml:space="preserve">World </w:t>
      </w:r>
      <w:proofErr w:type="spellStart"/>
      <w:r>
        <w:rPr>
          <w:rFonts w:ascii="Lato" w:eastAsia="Lato" w:hAnsi="Lato" w:cs="Lato"/>
          <w:i/>
          <w:color w:val="333333"/>
          <w:sz w:val="20"/>
          <w:szCs w:val="20"/>
          <w:highlight w:val="white"/>
        </w:rPr>
        <w:t>Meterological</w:t>
      </w:r>
      <w:proofErr w:type="spellEnd"/>
      <w:r>
        <w:rPr>
          <w:rFonts w:ascii="Lato" w:eastAsia="Lato" w:hAnsi="Lato" w:cs="Lato"/>
          <w:i/>
          <w:color w:val="333333"/>
          <w:sz w:val="20"/>
          <w:szCs w:val="20"/>
          <w:highlight w:val="white"/>
        </w:rPr>
        <w:t xml:space="preserve"> Organization Bulletin. 67</w:t>
      </w:r>
      <w:r>
        <w:rPr>
          <w:rFonts w:ascii="Lato" w:eastAsia="Lato" w:hAnsi="Lato" w:cs="Lato"/>
          <w:color w:val="333333"/>
          <w:sz w:val="20"/>
          <w:szCs w:val="20"/>
          <w:highlight w:val="white"/>
        </w:rPr>
        <w:t>(1): 56-59. Retrieved April 27, 2018, from https://public.wmo.int/en/resources/bulletin/community-based-approaches-flood-management-thailand-and-lao-peoples-democratic</w:t>
      </w:r>
    </w:p>
    <w:p w14:paraId="4E6C1BC3"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UNEP (2015). What is Eco-DRR? Retrieved April 27, 2018, from http://drustage.unep.org/disastersandconflicts/what-eco-drr</w:t>
      </w:r>
    </w:p>
    <w:p w14:paraId="2471ED98"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 xml:space="preserve">United States Geological Survey (USGS). (2018). Floods: recurrence intervals and 100-year floods (USGS). Retrieved April 27, 2018, from </w:t>
      </w:r>
      <w:hyperlink r:id="rId119">
        <w:r>
          <w:rPr>
            <w:rFonts w:ascii="Lato" w:eastAsia="Lato" w:hAnsi="Lato" w:cs="Lato"/>
            <w:color w:val="1155CC"/>
            <w:sz w:val="20"/>
            <w:szCs w:val="20"/>
            <w:highlight w:val="white"/>
            <w:u w:val="single"/>
          </w:rPr>
          <w:t>https://water.usgs.gov/edu/100yearflood.html</w:t>
        </w:r>
      </w:hyperlink>
      <w:r>
        <w:rPr>
          <w:rFonts w:ascii="Lato" w:eastAsia="Lato" w:hAnsi="Lato" w:cs="Lato"/>
          <w:color w:val="333333"/>
          <w:sz w:val="20"/>
          <w:szCs w:val="20"/>
          <w:highlight w:val="white"/>
        </w:rPr>
        <w:t xml:space="preserve">. </w:t>
      </w:r>
    </w:p>
    <w:p w14:paraId="41B4AD52"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WangKiat</w:t>
      </w:r>
      <w:proofErr w:type="spellEnd"/>
      <w:r>
        <w:rPr>
          <w:rFonts w:ascii="Lato" w:eastAsia="Lato" w:hAnsi="Lato" w:cs="Lato"/>
          <w:color w:val="333333"/>
          <w:sz w:val="20"/>
          <w:szCs w:val="20"/>
          <w:highlight w:val="white"/>
        </w:rPr>
        <w:t xml:space="preserve">, P. (2017, August 4). 'Saving face' bogs down flood response. </w:t>
      </w:r>
      <w:r>
        <w:rPr>
          <w:rFonts w:ascii="Lato" w:eastAsia="Lato" w:hAnsi="Lato" w:cs="Lato"/>
          <w:i/>
          <w:color w:val="333333"/>
          <w:sz w:val="20"/>
          <w:szCs w:val="20"/>
          <w:highlight w:val="white"/>
        </w:rPr>
        <w:t>Bangkok Post</w:t>
      </w:r>
      <w:r>
        <w:rPr>
          <w:rFonts w:ascii="Lato" w:eastAsia="Lato" w:hAnsi="Lato" w:cs="Lato"/>
          <w:color w:val="333333"/>
          <w:sz w:val="20"/>
          <w:szCs w:val="20"/>
          <w:highlight w:val="white"/>
        </w:rPr>
        <w:t xml:space="preserve">. Retrieved April 27, 2018, from </w:t>
      </w:r>
      <w:hyperlink r:id="rId120">
        <w:r>
          <w:rPr>
            <w:rFonts w:ascii="Lato" w:eastAsia="Lato" w:hAnsi="Lato" w:cs="Lato"/>
            <w:color w:val="1155CC"/>
            <w:sz w:val="20"/>
            <w:szCs w:val="20"/>
            <w:highlight w:val="white"/>
            <w:u w:val="single"/>
          </w:rPr>
          <w:t>https://www.bangkokpost.com/opinion/opinion/1299671/saving-face-bogs-down-flood-response</w:t>
        </w:r>
      </w:hyperlink>
    </w:p>
    <w:p w14:paraId="4B69F91B" w14:textId="77777777" w:rsidR="00536392" w:rsidRDefault="00D94763">
      <w:pPr>
        <w:spacing w:before="100" w:after="300"/>
        <w:ind w:left="620" w:hanging="320"/>
        <w:rPr>
          <w:rFonts w:ascii="Lato" w:eastAsia="Lato" w:hAnsi="Lato" w:cs="Lato"/>
          <w:color w:val="333333"/>
          <w:sz w:val="20"/>
          <w:szCs w:val="20"/>
          <w:highlight w:val="white"/>
        </w:rPr>
      </w:pPr>
      <w:proofErr w:type="spellStart"/>
      <w:r>
        <w:rPr>
          <w:rFonts w:ascii="Lato" w:eastAsia="Lato" w:hAnsi="Lato" w:cs="Lato"/>
          <w:color w:val="333333"/>
          <w:sz w:val="20"/>
          <w:szCs w:val="20"/>
          <w:highlight w:val="white"/>
        </w:rPr>
        <w:t>Whilte</w:t>
      </w:r>
      <w:proofErr w:type="spellEnd"/>
      <w:r>
        <w:rPr>
          <w:rFonts w:ascii="Lato" w:eastAsia="Lato" w:hAnsi="Lato" w:cs="Lato"/>
          <w:color w:val="333333"/>
          <w:sz w:val="20"/>
          <w:szCs w:val="20"/>
          <w:highlight w:val="white"/>
        </w:rPr>
        <w:t xml:space="preserve">, D., </w:t>
      </w:r>
      <w:proofErr w:type="spellStart"/>
      <w:r>
        <w:rPr>
          <w:rFonts w:ascii="Lato" w:eastAsia="Lato" w:hAnsi="Lato" w:cs="Lato"/>
          <w:color w:val="333333"/>
          <w:sz w:val="20"/>
          <w:szCs w:val="20"/>
          <w:highlight w:val="white"/>
        </w:rPr>
        <w:t>Glantz</w:t>
      </w:r>
      <w:proofErr w:type="spellEnd"/>
      <w:r>
        <w:rPr>
          <w:rFonts w:ascii="Lato" w:eastAsia="Lato" w:hAnsi="Lato" w:cs="Lato"/>
          <w:color w:val="333333"/>
          <w:sz w:val="20"/>
          <w:szCs w:val="20"/>
          <w:highlight w:val="white"/>
        </w:rPr>
        <w:t xml:space="preserve">, M. (1985). Understanding the Drought Phenomenon: The Role of Definitions. Drought Mitigation </w:t>
      </w:r>
      <w:proofErr w:type="spellStart"/>
      <w:r>
        <w:rPr>
          <w:rFonts w:ascii="Lato" w:eastAsia="Lato" w:hAnsi="Lato" w:cs="Lato"/>
          <w:color w:val="333333"/>
          <w:sz w:val="20"/>
          <w:szCs w:val="20"/>
          <w:highlight w:val="white"/>
        </w:rPr>
        <w:t>Center</w:t>
      </w:r>
      <w:proofErr w:type="spellEnd"/>
      <w:r>
        <w:rPr>
          <w:rFonts w:ascii="Lato" w:eastAsia="Lato" w:hAnsi="Lato" w:cs="Lato"/>
          <w:color w:val="333333"/>
          <w:sz w:val="20"/>
          <w:szCs w:val="20"/>
          <w:highlight w:val="white"/>
        </w:rPr>
        <w:t xml:space="preserve"> Faculty Publications. Retrieved April 27, 2018, from http://digitalcommons.unl.edu/droughtfacpub/20</w:t>
      </w:r>
    </w:p>
    <w:p w14:paraId="3B86643D" w14:textId="77777777" w:rsidR="00536392" w:rsidRDefault="00D94763">
      <w:pPr>
        <w:spacing w:before="100" w:after="300"/>
        <w:ind w:left="620" w:hanging="320"/>
        <w:rPr>
          <w:rFonts w:ascii="Lato" w:eastAsia="Lato" w:hAnsi="Lato" w:cs="Lato"/>
          <w:color w:val="333333"/>
          <w:sz w:val="20"/>
          <w:szCs w:val="20"/>
          <w:highlight w:val="white"/>
        </w:rPr>
      </w:pPr>
      <w:r>
        <w:rPr>
          <w:rFonts w:ascii="Lato" w:eastAsia="Lato" w:hAnsi="Lato" w:cs="Lato"/>
          <w:color w:val="333333"/>
          <w:sz w:val="20"/>
          <w:szCs w:val="20"/>
          <w:highlight w:val="white"/>
        </w:rPr>
        <w:t>World Bank Climate Change Knowledge Portal. (n.d.). Average Monthly Temperature and Rainfall for Thailand from 1901-2015. Retrieved April 27, 2018, from http://sdwebx.worldbank.org/climateportal/index.cfm?page=country_historical_climate&amp;ThisCCode=THA</w:t>
      </w:r>
    </w:p>
    <w:p w14:paraId="2DC0536D" w14:textId="77777777" w:rsidR="00536392" w:rsidRDefault="00536392">
      <w:pPr>
        <w:spacing w:before="100" w:after="300" w:line="480" w:lineRule="auto"/>
        <w:ind w:left="620" w:hanging="320"/>
        <w:jc w:val="both"/>
        <w:rPr>
          <w:rFonts w:ascii="Times New Roman" w:eastAsia="Times New Roman" w:hAnsi="Times New Roman" w:cs="Times New Roman"/>
          <w:color w:val="333333"/>
          <w:sz w:val="24"/>
          <w:szCs w:val="24"/>
          <w:highlight w:val="white"/>
        </w:rPr>
      </w:pPr>
    </w:p>
    <w:p w14:paraId="464D3937" w14:textId="77777777" w:rsidR="00536392" w:rsidRDefault="00536392">
      <w:pPr>
        <w:jc w:val="both"/>
        <w:rPr>
          <w:b/>
          <w:color w:val="545454"/>
          <w:highlight w:val="white"/>
        </w:rPr>
      </w:pPr>
    </w:p>
    <w:sectPr w:rsidR="00536392">
      <w:headerReference w:type="default" r:id="rId121"/>
      <w:footerReference w:type="default" r:id="rId122"/>
      <w:headerReference w:type="first" r:id="rId123"/>
      <w:footerReference w:type="first" r:id="rId124"/>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rian G. McAdoo" w:date="2018-05-11T07:33:00Z" w:initials="">
    <w:p w14:paraId="575F306C" w14:textId="77777777" w:rsidR="00D94763" w:rsidRDefault="00D94763">
      <w:pPr>
        <w:widowControl w:val="0"/>
        <w:pBdr>
          <w:top w:val="nil"/>
          <w:left w:val="nil"/>
          <w:bottom w:val="nil"/>
          <w:right w:val="nil"/>
          <w:between w:val="nil"/>
        </w:pBdr>
        <w:spacing w:line="240" w:lineRule="auto"/>
        <w:rPr>
          <w:color w:val="000000"/>
        </w:rPr>
      </w:pPr>
      <w:bookmarkStart w:id="3" w:name="_GoBack"/>
      <w:bookmarkEnd w:id="3"/>
      <w:r>
        <w:rPr>
          <w:color w:val="000000"/>
        </w:rPr>
        <w:t>FINAL- Check voice throughout.  Remember, this is a textbook chapter....</w:t>
      </w:r>
    </w:p>
  </w:comment>
  <w:comment w:id="4" w:author="Brian G. McAdoo" w:date="2018-05-11T07:35:00Z" w:initials="">
    <w:p w14:paraId="79D17852" w14:textId="77777777" w:rsidR="00D94763" w:rsidRDefault="00D94763">
      <w:pPr>
        <w:widowControl w:val="0"/>
        <w:pBdr>
          <w:top w:val="nil"/>
          <w:left w:val="nil"/>
          <w:bottom w:val="nil"/>
          <w:right w:val="nil"/>
          <w:between w:val="nil"/>
        </w:pBdr>
        <w:spacing w:line="240" w:lineRule="auto"/>
        <w:rPr>
          <w:color w:val="000000"/>
        </w:rPr>
      </w:pPr>
      <w:r>
        <w:rPr>
          <w:color w:val="000000"/>
        </w:rPr>
        <w:t>FINAL- Graph showing changes of output over time?  From World Bank?  Copy-paste, not necessary to recreate.</w:t>
      </w:r>
    </w:p>
  </w:comment>
  <w:comment w:id="8" w:author="Brian G. McAdoo" w:date="2018-04-29T13:39:00Z" w:initials="">
    <w:p w14:paraId="7401E0DD" w14:textId="77777777" w:rsidR="00D94763" w:rsidRDefault="00D94763">
      <w:pPr>
        <w:widowControl w:val="0"/>
        <w:pBdr>
          <w:top w:val="nil"/>
          <w:left w:val="nil"/>
          <w:bottom w:val="nil"/>
          <w:right w:val="nil"/>
          <w:between w:val="nil"/>
        </w:pBdr>
        <w:spacing w:line="240" w:lineRule="auto"/>
        <w:rPr>
          <w:color w:val="000000"/>
        </w:rPr>
      </w:pPr>
      <w:r>
        <w:rPr>
          <w:color w:val="000000"/>
        </w:rPr>
        <w:t>An orientation map would be helpful.  Perhaps with topography and or rainfall patterns (I think that one comes later...).  Major rivers- overall geography.</w:t>
      </w:r>
    </w:p>
  </w:comment>
  <w:comment w:id="16" w:author="Brian G. McAdoo" w:date="2018-04-29T13:39:00Z" w:initials="">
    <w:p w14:paraId="6B894F04" w14:textId="77777777" w:rsidR="00D94763" w:rsidRDefault="00D94763">
      <w:pPr>
        <w:widowControl w:val="0"/>
        <w:pBdr>
          <w:top w:val="nil"/>
          <w:left w:val="nil"/>
          <w:bottom w:val="nil"/>
          <w:right w:val="nil"/>
          <w:between w:val="nil"/>
        </w:pBdr>
        <w:spacing w:line="240" w:lineRule="auto"/>
        <w:rPr>
          <w:color w:val="000000"/>
        </w:rPr>
      </w:pPr>
      <w:r>
        <w:rPr>
          <w:color w:val="000000"/>
        </w:rPr>
        <w:t>I think graphs that show the periodicity of these two... phenomena would be most helpful.</w:t>
      </w:r>
    </w:p>
  </w:comment>
  <w:comment w:id="17" w:author="Brian G. McAdoo" w:date="2018-05-11T07:40:00Z" w:initials="">
    <w:p w14:paraId="0DA94265" w14:textId="77777777" w:rsidR="00D94763" w:rsidRDefault="00D94763">
      <w:pPr>
        <w:widowControl w:val="0"/>
        <w:pBdr>
          <w:top w:val="nil"/>
          <w:left w:val="nil"/>
          <w:bottom w:val="nil"/>
          <w:right w:val="nil"/>
          <w:between w:val="nil"/>
        </w:pBdr>
        <w:spacing w:line="240" w:lineRule="auto"/>
        <w:rPr>
          <w:color w:val="000000"/>
        </w:rPr>
      </w:pPr>
      <w:r>
        <w:rPr>
          <w:color w:val="000000"/>
        </w:rPr>
        <w:t>FINAL- Also, references necessary.</w:t>
      </w:r>
    </w:p>
  </w:comment>
  <w:comment w:id="18" w:author="Brian G. McAdoo" w:date="2018-04-29T13:40:00Z" w:initials="">
    <w:p w14:paraId="3164CC92"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Describe El Nino- "During normal conditions, warm water pools in the western Pacific..."  </w:t>
      </w:r>
    </w:p>
    <w:p w14:paraId="0308D981" w14:textId="77777777" w:rsidR="00D94763" w:rsidRDefault="00D94763">
      <w:pPr>
        <w:widowControl w:val="0"/>
        <w:pBdr>
          <w:top w:val="nil"/>
          <w:left w:val="nil"/>
          <w:bottom w:val="nil"/>
          <w:right w:val="nil"/>
          <w:between w:val="nil"/>
        </w:pBdr>
        <w:spacing w:line="240" w:lineRule="auto"/>
        <w:rPr>
          <w:color w:val="000000"/>
        </w:rPr>
      </w:pPr>
    </w:p>
    <w:p w14:paraId="058CE2E3" w14:textId="77777777" w:rsidR="00D94763" w:rsidRDefault="00D94763">
      <w:pPr>
        <w:widowControl w:val="0"/>
        <w:pBdr>
          <w:top w:val="nil"/>
          <w:left w:val="nil"/>
          <w:bottom w:val="nil"/>
          <w:right w:val="nil"/>
          <w:between w:val="nil"/>
        </w:pBdr>
        <w:spacing w:line="240" w:lineRule="auto"/>
        <w:rPr>
          <w:color w:val="000000"/>
        </w:rPr>
      </w:pPr>
      <w:r>
        <w:rPr>
          <w:color w:val="000000"/>
        </w:rPr>
        <w:t>And how is climate change expected to affect ENSO?</w:t>
      </w:r>
    </w:p>
  </w:comment>
  <w:comment w:id="19" w:author="Brian G. McAdoo" w:date="2018-04-29T13:41:00Z" w:initials="">
    <w:p w14:paraId="08E8DAB7" w14:textId="77777777" w:rsidR="00D94763" w:rsidRDefault="00D94763">
      <w:pPr>
        <w:widowControl w:val="0"/>
        <w:pBdr>
          <w:top w:val="nil"/>
          <w:left w:val="nil"/>
          <w:bottom w:val="nil"/>
          <w:right w:val="nil"/>
          <w:between w:val="nil"/>
        </w:pBdr>
        <w:spacing w:line="240" w:lineRule="auto"/>
        <w:rPr>
          <w:color w:val="000000"/>
        </w:rPr>
      </w:pPr>
      <w:r>
        <w:rPr>
          <w:color w:val="000000"/>
        </w:rPr>
        <w:t>So, what's next?  "With climate change, the ENSO is expected to..."</w:t>
      </w:r>
    </w:p>
  </w:comment>
  <w:comment w:id="21" w:author="Brian G. McAdoo" w:date="2018-04-29T13:42:00Z" w:initials="">
    <w:p w14:paraId="681B4415" w14:textId="77777777" w:rsidR="00D94763" w:rsidRDefault="00D94763">
      <w:pPr>
        <w:widowControl w:val="0"/>
        <w:pBdr>
          <w:top w:val="nil"/>
          <w:left w:val="nil"/>
          <w:bottom w:val="nil"/>
          <w:right w:val="nil"/>
          <w:between w:val="nil"/>
        </w:pBdr>
        <w:spacing w:line="240" w:lineRule="auto"/>
        <w:rPr>
          <w:color w:val="000000"/>
        </w:rPr>
      </w:pPr>
      <w:r>
        <w:rPr>
          <w:color w:val="000000"/>
        </w:rPr>
        <w:t>It would be great to see a time-series graph here.</w:t>
      </w:r>
    </w:p>
  </w:comment>
  <w:comment w:id="27" w:author="Brian G. McAdoo" w:date="2018-05-11T07:47:00Z" w:initials="">
    <w:p w14:paraId="790FD19D" w14:textId="77777777" w:rsidR="00D94763" w:rsidRDefault="00D94763">
      <w:pPr>
        <w:widowControl w:val="0"/>
        <w:pBdr>
          <w:top w:val="nil"/>
          <w:left w:val="nil"/>
          <w:bottom w:val="nil"/>
          <w:right w:val="nil"/>
          <w:between w:val="nil"/>
        </w:pBdr>
        <w:spacing w:line="240" w:lineRule="auto"/>
        <w:rPr>
          <w:color w:val="000000"/>
        </w:rPr>
      </w:pPr>
      <w:r>
        <w:rPr>
          <w:color w:val="000000"/>
        </w:rPr>
        <w:t>FINAL- "The study"?  Which- the one mentioned before or the one that references this sentence?</w:t>
      </w:r>
    </w:p>
  </w:comment>
  <w:comment w:id="28" w:author="Brian G. McAdoo" w:date="2018-04-29T13:42:00Z" w:initials="">
    <w:p w14:paraId="6EE9743C" w14:textId="77777777" w:rsidR="00D94763" w:rsidRDefault="00D94763">
      <w:pPr>
        <w:widowControl w:val="0"/>
        <w:pBdr>
          <w:top w:val="nil"/>
          <w:left w:val="nil"/>
          <w:bottom w:val="nil"/>
          <w:right w:val="nil"/>
          <w:between w:val="nil"/>
        </w:pBdr>
        <w:spacing w:line="240" w:lineRule="auto"/>
        <w:rPr>
          <w:color w:val="000000"/>
        </w:rPr>
      </w:pPr>
      <w:r>
        <w:rPr>
          <w:color w:val="000000"/>
        </w:rPr>
        <w:t>Is there a reference for the ENSO/IOD interaction?</w:t>
      </w:r>
    </w:p>
  </w:comment>
  <w:comment w:id="30" w:author="Brian G. McAdoo" w:date="2018-05-11T07:48:00Z" w:initials="">
    <w:p w14:paraId="3077B9B7" w14:textId="77777777" w:rsidR="00D94763" w:rsidRDefault="00D94763">
      <w:pPr>
        <w:widowControl w:val="0"/>
        <w:pBdr>
          <w:top w:val="nil"/>
          <w:left w:val="nil"/>
          <w:bottom w:val="nil"/>
          <w:right w:val="nil"/>
          <w:between w:val="nil"/>
        </w:pBdr>
        <w:spacing w:line="240" w:lineRule="auto"/>
        <w:rPr>
          <w:color w:val="000000"/>
        </w:rPr>
      </w:pPr>
      <w:r>
        <w:rPr>
          <w:color w:val="000000"/>
        </w:rPr>
        <w:t>FINAL- Which reference?  Marks (2011) or WB (2009)?</w:t>
      </w:r>
    </w:p>
  </w:comment>
  <w:comment w:id="31" w:author="Brian G. McAdoo" w:date="2018-04-29T13:43:00Z" w:initials="">
    <w:p w14:paraId="7C1C728D" w14:textId="77777777" w:rsidR="00D94763" w:rsidRDefault="00D94763">
      <w:pPr>
        <w:widowControl w:val="0"/>
        <w:pBdr>
          <w:top w:val="nil"/>
          <w:left w:val="nil"/>
          <w:bottom w:val="nil"/>
          <w:right w:val="nil"/>
          <w:between w:val="nil"/>
        </w:pBdr>
        <w:spacing w:line="240" w:lineRule="auto"/>
        <w:rPr>
          <w:color w:val="000000"/>
        </w:rPr>
      </w:pPr>
      <w:r>
        <w:rPr>
          <w:color w:val="000000"/>
        </w:rPr>
        <w:t>Does Thailand get hit by tropical cyclones?  How often, how big?</w:t>
      </w:r>
    </w:p>
  </w:comment>
  <w:comment w:id="32" w:author="Brian G. McAdoo" w:date="2018-04-29T13:43:00Z" w:initials="">
    <w:p w14:paraId="053C8521" w14:textId="77777777" w:rsidR="00D94763" w:rsidRDefault="00D94763">
      <w:pPr>
        <w:widowControl w:val="0"/>
        <w:pBdr>
          <w:top w:val="nil"/>
          <w:left w:val="nil"/>
          <w:bottom w:val="nil"/>
          <w:right w:val="nil"/>
          <w:between w:val="nil"/>
        </w:pBdr>
        <w:spacing w:line="240" w:lineRule="auto"/>
        <w:rPr>
          <w:color w:val="000000"/>
        </w:rPr>
      </w:pPr>
      <w:r>
        <w:rPr>
          <w:color w:val="000000"/>
        </w:rPr>
        <w:t>How much total in the last XX years?</w:t>
      </w:r>
    </w:p>
  </w:comment>
  <w:comment w:id="33" w:author="Brian G. McAdoo" w:date="2018-05-11T07:52:00Z" w:initials="">
    <w:p w14:paraId="7DCBEC58" w14:textId="77777777" w:rsidR="00D94763" w:rsidRDefault="00D94763">
      <w:pPr>
        <w:widowControl w:val="0"/>
        <w:pBdr>
          <w:top w:val="nil"/>
          <w:left w:val="nil"/>
          <w:bottom w:val="nil"/>
          <w:right w:val="nil"/>
          <w:between w:val="nil"/>
        </w:pBdr>
        <w:spacing w:line="240" w:lineRule="auto"/>
        <w:rPr>
          <w:color w:val="000000"/>
        </w:rPr>
      </w:pPr>
      <w:r>
        <w:rPr>
          <w:color w:val="000000"/>
        </w:rPr>
        <w:t>FINAL- "The model predicted a rise in the MSL between 0.28-0.65 m, which falls within the range of the absolute sea-level rise rate found in this study, i.e. a total rise of 0.14-1.27 m. "</w:t>
      </w:r>
    </w:p>
    <w:p w14:paraId="1336F65D" w14:textId="77777777" w:rsidR="00D94763" w:rsidRDefault="00D94763">
      <w:pPr>
        <w:widowControl w:val="0"/>
        <w:pBdr>
          <w:top w:val="nil"/>
          <w:left w:val="nil"/>
          <w:bottom w:val="nil"/>
          <w:right w:val="nil"/>
          <w:between w:val="nil"/>
        </w:pBdr>
        <w:spacing w:line="240" w:lineRule="auto"/>
        <w:rPr>
          <w:color w:val="000000"/>
        </w:rPr>
      </w:pPr>
    </w:p>
    <w:p w14:paraId="3E961425" w14:textId="77777777" w:rsidR="00D94763" w:rsidRDefault="00D94763">
      <w:pPr>
        <w:widowControl w:val="0"/>
        <w:pBdr>
          <w:top w:val="nil"/>
          <w:left w:val="nil"/>
          <w:bottom w:val="nil"/>
          <w:right w:val="nil"/>
          <w:between w:val="nil"/>
        </w:pBdr>
        <w:spacing w:line="240" w:lineRule="auto"/>
        <w:rPr>
          <w:color w:val="000000"/>
        </w:rPr>
      </w:pPr>
      <w:r>
        <w:rPr>
          <w:color w:val="000000"/>
        </w:rPr>
        <w:t>(18) Recent estimate of sea-level rise in the Gulf of Thailand. Available from: https://www.researchgate.net/publication/260166201_Recent_estimate_of_sea-level_rise_in_the_Gulf_of_Thailand [accessed May 11 2018].</w:t>
      </w:r>
    </w:p>
  </w:comment>
  <w:comment w:id="34" w:author="Brian G. McAdoo" w:date="2018-04-29T13:44:00Z" w:initials="">
    <w:p w14:paraId="1E8F986D" w14:textId="77777777" w:rsidR="00D94763" w:rsidRDefault="00D94763">
      <w:pPr>
        <w:widowControl w:val="0"/>
        <w:pBdr>
          <w:top w:val="nil"/>
          <w:left w:val="nil"/>
          <w:bottom w:val="nil"/>
          <w:right w:val="nil"/>
          <w:between w:val="nil"/>
        </w:pBdr>
        <w:spacing w:line="240" w:lineRule="auto"/>
        <w:rPr>
          <w:color w:val="000000"/>
        </w:rPr>
      </w:pPr>
      <w:proofErr w:type="gramStart"/>
      <w:r>
        <w:rPr>
          <w:color w:val="000000"/>
        </w:rPr>
        <w:t>So</w:t>
      </w:r>
      <w:proofErr w:type="gramEnd"/>
      <w:r>
        <w:rPr>
          <w:color w:val="000000"/>
        </w:rPr>
        <w:t xml:space="preserve"> what?  Why is this important?  Finish off the paragraph without leaving your reader guessing.</w:t>
      </w:r>
    </w:p>
  </w:comment>
  <w:comment w:id="35" w:author="Brian G. McAdoo" w:date="2018-05-11T07:54:00Z" w:initials="">
    <w:p w14:paraId="05D73DEE" w14:textId="77777777" w:rsidR="00D94763" w:rsidRDefault="00D94763">
      <w:pPr>
        <w:widowControl w:val="0"/>
        <w:pBdr>
          <w:top w:val="nil"/>
          <w:left w:val="nil"/>
          <w:bottom w:val="nil"/>
          <w:right w:val="nil"/>
          <w:between w:val="nil"/>
        </w:pBdr>
        <w:spacing w:line="240" w:lineRule="auto"/>
        <w:rPr>
          <w:color w:val="000000"/>
        </w:rPr>
      </w:pPr>
      <w:r>
        <w:rPr>
          <w:color w:val="000000"/>
        </w:rPr>
        <w:t>FINAL- "This is critical for the agricultural sector which relies on freshwater sources, especially in the coastal zone...."</w:t>
      </w:r>
    </w:p>
  </w:comment>
  <w:comment w:id="40" w:author="Brian G. McAdoo" w:date="2018-04-29T13:53:00Z" w:initials="">
    <w:p w14:paraId="72369CC5" w14:textId="77777777" w:rsidR="00D94763" w:rsidRDefault="00D94763">
      <w:pPr>
        <w:widowControl w:val="0"/>
        <w:pBdr>
          <w:top w:val="nil"/>
          <w:left w:val="nil"/>
          <w:bottom w:val="nil"/>
          <w:right w:val="nil"/>
          <w:between w:val="nil"/>
        </w:pBdr>
        <w:spacing w:line="240" w:lineRule="auto"/>
        <w:rPr>
          <w:color w:val="000000"/>
        </w:rPr>
      </w:pPr>
      <w:r>
        <w:rPr>
          <w:color w:val="000000"/>
        </w:rPr>
        <w:t>total subsidence since 19XX?</w:t>
      </w:r>
    </w:p>
  </w:comment>
  <w:comment w:id="41" w:author="Brian G. McAdoo" w:date="2018-05-11T07:59:00Z" w:initials="">
    <w:p w14:paraId="34291EBD"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FINAL- " </w:t>
      </w:r>
      <w:proofErr w:type="spellStart"/>
      <w:r>
        <w:rPr>
          <w:color w:val="000000"/>
        </w:rPr>
        <w:t>Nutalaya</w:t>
      </w:r>
      <w:proofErr w:type="spellEnd"/>
      <w:r>
        <w:rPr>
          <w:color w:val="000000"/>
        </w:rPr>
        <w:t xml:space="preserve"> et al. (1989) reported that the largest subsidence in the city area over the 54-year period from 1933 to 1987 was 1.60 m. Subsequent data showed that it increased to 2.05 m in 2002."</w:t>
      </w:r>
    </w:p>
    <w:p w14:paraId="288D052A" w14:textId="77777777" w:rsidR="00D94763" w:rsidRDefault="00D94763">
      <w:pPr>
        <w:widowControl w:val="0"/>
        <w:pBdr>
          <w:top w:val="nil"/>
          <w:left w:val="nil"/>
          <w:bottom w:val="nil"/>
          <w:right w:val="nil"/>
          <w:between w:val="nil"/>
        </w:pBdr>
        <w:spacing w:line="240" w:lineRule="auto"/>
        <w:rPr>
          <w:color w:val="000000"/>
        </w:rPr>
      </w:pPr>
    </w:p>
    <w:p w14:paraId="450BE131" w14:textId="77777777" w:rsidR="00D94763" w:rsidRDefault="00D94763">
      <w:pPr>
        <w:widowControl w:val="0"/>
        <w:pBdr>
          <w:top w:val="nil"/>
          <w:left w:val="nil"/>
          <w:bottom w:val="nil"/>
          <w:right w:val="nil"/>
          <w:between w:val="nil"/>
        </w:pBdr>
        <w:spacing w:line="240" w:lineRule="auto"/>
        <w:rPr>
          <w:color w:val="000000"/>
        </w:rPr>
      </w:pPr>
      <w:r>
        <w:rPr>
          <w:color w:val="000000"/>
        </w:rPr>
        <w:t>Land subsidence in Bangkok, Thailand</w:t>
      </w:r>
    </w:p>
    <w:p w14:paraId="73CAF2D5"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N </w:t>
      </w:r>
      <w:proofErr w:type="spellStart"/>
      <w:r>
        <w:rPr>
          <w:color w:val="000000"/>
        </w:rPr>
        <w:t>Phien-Wej</w:t>
      </w:r>
      <w:proofErr w:type="spellEnd"/>
      <w:r>
        <w:rPr>
          <w:color w:val="000000"/>
        </w:rPr>
        <w:t xml:space="preserve">, PH </w:t>
      </w:r>
      <w:proofErr w:type="spellStart"/>
      <w:r>
        <w:rPr>
          <w:color w:val="000000"/>
        </w:rPr>
        <w:t>Giao</w:t>
      </w:r>
      <w:proofErr w:type="spellEnd"/>
      <w:r>
        <w:rPr>
          <w:color w:val="000000"/>
        </w:rPr>
        <w:t xml:space="preserve">, P </w:t>
      </w:r>
      <w:proofErr w:type="spellStart"/>
      <w:r>
        <w:rPr>
          <w:color w:val="000000"/>
        </w:rPr>
        <w:t>Nutalaya</w:t>
      </w:r>
      <w:proofErr w:type="spellEnd"/>
      <w:r>
        <w:rPr>
          <w:color w:val="000000"/>
        </w:rPr>
        <w:t xml:space="preserve"> - Engineering geology, 2006 - Elsevier</w:t>
      </w:r>
    </w:p>
  </w:comment>
  <w:comment w:id="43" w:author="Brian G. McAdoo" w:date="2018-04-29T13:54:00Z" w:initials="">
    <w:p w14:paraId="721C29AA" w14:textId="77777777" w:rsidR="00D94763" w:rsidRDefault="00D94763">
      <w:pPr>
        <w:widowControl w:val="0"/>
        <w:pBdr>
          <w:top w:val="nil"/>
          <w:left w:val="nil"/>
          <w:bottom w:val="nil"/>
          <w:right w:val="nil"/>
          <w:between w:val="nil"/>
        </w:pBdr>
        <w:spacing w:line="240" w:lineRule="auto"/>
        <w:rPr>
          <w:color w:val="000000"/>
        </w:rPr>
      </w:pPr>
      <w:r>
        <w:rPr>
          <w:color w:val="000000"/>
        </w:rPr>
        <w:t>I would like to know more about water infrastructure (in general) to understand this.  Dams?  Irrigation canals? Groundwater pumping?</w:t>
      </w:r>
    </w:p>
  </w:comment>
  <w:comment w:id="44" w:author="Brian G. McAdoo" w:date="2018-04-29T13:54:00Z" w:initials="">
    <w:p w14:paraId="25410F2F" w14:textId="77777777" w:rsidR="00D94763" w:rsidRDefault="00D94763">
      <w:pPr>
        <w:widowControl w:val="0"/>
        <w:pBdr>
          <w:top w:val="nil"/>
          <w:left w:val="nil"/>
          <w:bottom w:val="nil"/>
          <w:right w:val="nil"/>
          <w:between w:val="nil"/>
        </w:pBdr>
        <w:spacing w:line="240" w:lineRule="auto"/>
        <w:rPr>
          <w:color w:val="000000"/>
        </w:rPr>
      </w:pPr>
      <w:r>
        <w:rPr>
          <w:color w:val="000000"/>
        </w:rPr>
        <w:t>Too small- I cannot discern drought areas.</w:t>
      </w:r>
    </w:p>
  </w:comment>
  <w:comment w:id="46" w:author="Brian G. McAdoo" w:date="2018-04-29T13:55:00Z" w:initials="">
    <w:p w14:paraId="4BF055BD" w14:textId="77777777" w:rsidR="00D94763" w:rsidRDefault="00D94763">
      <w:pPr>
        <w:widowControl w:val="0"/>
        <w:pBdr>
          <w:top w:val="nil"/>
          <w:left w:val="nil"/>
          <w:bottom w:val="nil"/>
          <w:right w:val="nil"/>
          <w:between w:val="nil"/>
        </w:pBdr>
        <w:spacing w:line="240" w:lineRule="auto"/>
        <w:rPr>
          <w:color w:val="000000"/>
        </w:rPr>
      </w:pPr>
      <w:r>
        <w:rPr>
          <w:color w:val="000000"/>
        </w:rPr>
        <w:t>Are there rainfall graphs over time to see how things are changing with ENSO/IOD etc?</w:t>
      </w:r>
    </w:p>
  </w:comment>
  <w:comment w:id="47" w:author="Brian G. McAdoo" w:date="2018-05-11T08:15:00Z" w:initials="">
    <w:p w14:paraId="5E16216E" w14:textId="77777777" w:rsidR="00D94763" w:rsidRDefault="00D94763">
      <w:pPr>
        <w:widowControl w:val="0"/>
        <w:pBdr>
          <w:top w:val="nil"/>
          <w:left w:val="nil"/>
          <w:bottom w:val="nil"/>
          <w:right w:val="nil"/>
          <w:between w:val="nil"/>
        </w:pBdr>
        <w:spacing w:line="240" w:lineRule="auto"/>
        <w:rPr>
          <w:color w:val="000000"/>
        </w:rPr>
      </w:pPr>
      <w:r>
        <w:rPr>
          <w:color w:val="000000"/>
        </w:rPr>
        <w:t>FINAL- http://www.air-worldwide.com/Print-Preview/21903/</w:t>
      </w:r>
    </w:p>
  </w:comment>
  <w:comment w:id="50" w:author="Brian G. McAdoo" w:date="2018-04-29T14:04:00Z" w:initials="">
    <w:p w14:paraId="120D56C6" w14:textId="77777777" w:rsidR="00D94763" w:rsidRDefault="00D94763">
      <w:pPr>
        <w:widowControl w:val="0"/>
        <w:pBdr>
          <w:top w:val="nil"/>
          <w:left w:val="nil"/>
          <w:bottom w:val="nil"/>
          <w:right w:val="nil"/>
          <w:between w:val="nil"/>
        </w:pBdr>
        <w:spacing w:line="240" w:lineRule="auto"/>
        <w:rPr>
          <w:color w:val="000000"/>
        </w:rPr>
      </w:pPr>
      <w:r>
        <w:rPr>
          <w:color w:val="000000"/>
        </w:rPr>
        <w:t>What is industrial water use?  How much are we talking about?  Expand?</w:t>
      </w:r>
    </w:p>
  </w:comment>
  <w:comment w:id="52" w:author="Brian G. McAdoo" w:date="2018-05-11T08:20:00Z" w:initials="">
    <w:p w14:paraId="74F2D508" w14:textId="77777777" w:rsidR="00D94763" w:rsidRDefault="00D94763">
      <w:pPr>
        <w:widowControl w:val="0"/>
        <w:pBdr>
          <w:top w:val="nil"/>
          <w:left w:val="nil"/>
          <w:bottom w:val="nil"/>
          <w:right w:val="nil"/>
          <w:between w:val="nil"/>
        </w:pBdr>
        <w:spacing w:line="240" w:lineRule="auto"/>
        <w:rPr>
          <w:color w:val="000000"/>
        </w:rPr>
      </w:pPr>
      <w:r>
        <w:rPr>
          <w:color w:val="000000"/>
        </w:rPr>
        <w:t>FINAL- Which, "multiple agents"?</w:t>
      </w:r>
    </w:p>
  </w:comment>
  <w:comment w:id="54" w:author="Brian G. McAdoo" w:date="2018-05-11T08:22:00Z" w:initials="">
    <w:p w14:paraId="22E39C5A" w14:textId="77777777" w:rsidR="00D94763" w:rsidRDefault="00D94763">
      <w:pPr>
        <w:widowControl w:val="0"/>
        <w:pBdr>
          <w:top w:val="nil"/>
          <w:left w:val="nil"/>
          <w:bottom w:val="nil"/>
          <w:right w:val="nil"/>
          <w:between w:val="nil"/>
        </w:pBdr>
        <w:spacing w:line="240" w:lineRule="auto"/>
        <w:rPr>
          <w:color w:val="000000"/>
        </w:rPr>
      </w:pPr>
      <w:r>
        <w:rPr>
          <w:color w:val="000000"/>
        </w:rPr>
        <w:t>FINAL- Frame this- why is this relevant to flooding?  One sentence will do- "As the government response is key to disaster/flood preparation and resilience, the relative stability (or lack thereof) is critical for understanding how the magnitude, frequency and duration of floods and droughts manifest themselves in losses...."</w:t>
      </w:r>
    </w:p>
  </w:comment>
  <w:comment w:id="57" w:author="Brian G. McAdoo" w:date="2018-04-29T14:06:00Z" w:initials="">
    <w:p w14:paraId="10F1F9B2" w14:textId="77777777" w:rsidR="00D94763" w:rsidRDefault="00D94763">
      <w:pPr>
        <w:widowControl w:val="0"/>
        <w:pBdr>
          <w:top w:val="nil"/>
          <w:left w:val="nil"/>
          <w:bottom w:val="nil"/>
          <w:right w:val="nil"/>
          <w:between w:val="nil"/>
        </w:pBdr>
        <w:spacing w:line="240" w:lineRule="auto"/>
        <w:rPr>
          <w:color w:val="000000"/>
        </w:rPr>
      </w:pPr>
      <w:r>
        <w:rPr>
          <w:color w:val="000000"/>
        </w:rPr>
        <w:t>Is this important?  I think so.  Expand?</w:t>
      </w:r>
    </w:p>
  </w:comment>
  <w:comment w:id="58" w:author="Brian G. McAdoo" w:date="2018-05-11T08:24:00Z" w:initials="">
    <w:p w14:paraId="0C79E058" w14:textId="77777777" w:rsidR="00D94763" w:rsidRDefault="00D94763">
      <w:pPr>
        <w:widowControl w:val="0"/>
        <w:pBdr>
          <w:top w:val="nil"/>
          <w:left w:val="nil"/>
          <w:bottom w:val="nil"/>
          <w:right w:val="nil"/>
          <w:between w:val="nil"/>
        </w:pBdr>
        <w:spacing w:line="240" w:lineRule="auto"/>
        <w:rPr>
          <w:color w:val="000000"/>
        </w:rPr>
      </w:pPr>
      <w:r>
        <w:rPr>
          <w:color w:val="000000"/>
        </w:rPr>
        <w:t>FINAL- probably needs referencing.</w:t>
      </w:r>
    </w:p>
  </w:comment>
  <w:comment w:id="59" w:author="Brian G. McAdoo" w:date="2018-04-29T14:06:00Z" w:initials="">
    <w:p w14:paraId="3AA0585A" w14:textId="77777777" w:rsidR="00D94763" w:rsidRDefault="00D94763">
      <w:pPr>
        <w:widowControl w:val="0"/>
        <w:pBdr>
          <w:top w:val="nil"/>
          <w:left w:val="nil"/>
          <w:bottom w:val="nil"/>
          <w:right w:val="nil"/>
          <w:between w:val="nil"/>
        </w:pBdr>
        <w:spacing w:line="240" w:lineRule="auto"/>
        <w:rPr>
          <w:color w:val="000000"/>
        </w:rPr>
      </w:pPr>
      <w:r>
        <w:rPr>
          <w:color w:val="000000"/>
        </w:rPr>
        <w:t>What as the damage due to this failure?</w:t>
      </w:r>
    </w:p>
  </w:comment>
  <w:comment w:id="61" w:author="Brian G. McAdoo" w:date="2018-05-11T08:25:00Z" w:initials="">
    <w:p w14:paraId="346A3A01" w14:textId="77777777" w:rsidR="00D94763" w:rsidRDefault="00D94763">
      <w:pPr>
        <w:widowControl w:val="0"/>
        <w:pBdr>
          <w:top w:val="nil"/>
          <w:left w:val="nil"/>
          <w:bottom w:val="nil"/>
          <w:right w:val="nil"/>
          <w:between w:val="nil"/>
        </w:pBdr>
        <w:spacing w:line="240" w:lineRule="auto"/>
        <w:rPr>
          <w:color w:val="000000"/>
        </w:rPr>
      </w:pPr>
      <w:r>
        <w:rPr>
          <w:color w:val="000000"/>
        </w:rPr>
        <w:t>FINAL- Remember the disaster management cycle- lead up to the disaster also counts!</w:t>
      </w:r>
    </w:p>
  </w:comment>
  <w:comment w:id="63" w:author="Brian G. McAdoo" w:date="2018-04-29T14:08:00Z" w:initials="">
    <w:p w14:paraId="6A4012E0" w14:textId="77777777" w:rsidR="00D94763" w:rsidRDefault="00D94763">
      <w:pPr>
        <w:widowControl w:val="0"/>
        <w:pBdr>
          <w:top w:val="nil"/>
          <w:left w:val="nil"/>
          <w:bottom w:val="nil"/>
          <w:right w:val="nil"/>
          <w:between w:val="nil"/>
        </w:pBdr>
        <w:spacing w:line="240" w:lineRule="auto"/>
        <w:rPr>
          <w:color w:val="000000"/>
        </w:rPr>
      </w:pPr>
      <w:r>
        <w:rPr>
          <w:color w:val="000000"/>
        </w:rPr>
        <w:t>GOOD!  Should this be earlier in the paper?  Can we get a map of water resource management infrastructure in Thailand?</w:t>
      </w:r>
    </w:p>
  </w:comment>
  <w:comment w:id="64" w:author="Brian G. McAdoo" w:date="2018-05-11T08:28:00Z" w:initials="">
    <w:p w14:paraId="37210566" w14:textId="77777777" w:rsidR="00D94763" w:rsidRDefault="00D94763">
      <w:pPr>
        <w:widowControl w:val="0"/>
        <w:pBdr>
          <w:top w:val="nil"/>
          <w:left w:val="nil"/>
          <w:bottom w:val="nil"/>
          <w:right w:val="nil"/>
          <w:between w:val="nil"/>
        </w:pBdr>
        <w:spacing w:line="240" w:lineRule="auto"/>
        <w:rPr>
          <w:color w:val="000000"/>
        </w:rPr>
      </w:pPr>
      <w:r>
        <w:rPr>
          <w:color w:val="000000"/>
        </w:rPr>
        <w:t>FINAL- As mentioned above, a discussion of what water infrastructure exists in Thailand would be helpful.</w:t>
      </w:r>
    </w:p>
  </w:comment>
  <w:comment w:id="68" w:author="Brian G. McAdoo" w:date="2018-04-29T14:09:00Z" w:initials="">
    <w:p w14:paraId="221DA979" w14:textId="77777777" w:rsidR="00D94763" w:rsidRDefault="00D94763">
      <w:pPr>
        <w:widowControl w:val="0"/>
        <w:pBdr>
          <w:top w:val="nil"/>
          <w:left w:val="nil"/>
          <w:bottom w:val="nil"/>
          <w:right w:val="nil"/>
          <w:between w:val="nil"/>
        </w:pBdr>
        <w:spacing w:line="240" w:lineRule="auto"/>
        <w:rPr>
          <w:color w:val="000000"/>
        </w:rPr>
      </w:pPr>
      <w:r>
        <w:rPr>
          <w:color w:val="000000"/>
        </w:rPr>
        <w:t>Is this true?</w:t>
      </w:r>
    </w:p>
  </w:comment>
  <w:comment w:id="69" w:author="Brian G. McAdoo" w:date="2018-04-29T14:10:00Z" w:initials="">
    <w:p w14:paraId="66FB594D"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People only, or Government, Business, other </w:t>
      </w:r>
      <w:proofErr w:type="gramStart"/>
      <w:r>
        <w:rPr>
          <w:color w:val="000000"/>
        </w:rPr>
        <w:t>institutions....?</w:t>
      </w:r>
      <w:proofErr w:type="gramEnd"/>
    </w:p>
  </w:comment>
  <w:comment w:id="70" w:author="Brian G. McAdoo" w:date="2018-04-29T14:10:00Z" w:initials="">
    <w:p w14:paraId="539DD0B7" w14:textId="77777777" w:rsidR="00D94763" w:rsidRDefault="00D94763">
      <w:pPr>
        <w:widowControl w:val="0"/>
        <w:pBdr>
          <w:top w:val="nil"/>
          <w:left w:val="nil"/>
          <w:bottom w:val="nil"/>
          <w:right w:val="nil"/>
          <w:between w:val="nil"/>
        </w:pBdr>
        <w:spacing w:line="240" w:lineRule="auto"/>
        <w:rPr>
          <w:color w:val="000000"/>
        </w:rPr>
      </w:pPr>
      <w:r>
        <w:rPr>
          <w:color w:val="000000"/>
        </w:rPr>
        <w:t>same as above...</w:t>
      </w:r>
    </w:p>
  </w:comment>
  <w:comment w:id="71" w:author="Brian G. McAdoo" w:date="2018-04-29T14:10:00Z" w:initials="">
    <w:p w14:paraId="685CCBFA" w14:textId="77777777" w:rsidR="00D94763" w:rsidRDefault="00D94763">
      <w:pPr>
        <w:widowControl w:val="0"/>
        <w:pBdr>
          <w:top w:val="nil"/>
          <w:left w:val="nil"/>
          <w:bottom w:val="nil"/>
          <w:right w:val="nil"/>
          <w:between w:val="nil"/>
        </w:pBdr>
        <w:spacing w:line="240" w:lineRule="auto"/>
        <w:rPr>
          <w:color w:val="000000"/>
        </w:rPr>
      </w:pPr>
      <w:r>
        <w:rPr>
          <w:color w:val="000000"/>
        </w:rPr>
        <w:t>This is what they do anyway- how is SEP different?</w:t>
      </w:r>
    </w:p>
  </w:comment>
  <w:comment w:id="75" w:author="Brian G. McAdoo" w:date="2018-04-29T14:11:00Z" w:initials="">
    <w:p w14:paraId="4B0A2B4F" w14:textId="77777777" w:rsidR="00D94763" w:rsidRDefault="00D94763">
      <w:pPr>
        <w:widowControl w:val="0"/>
        <w:pBdr>
          <w:top w:val="nil"/>
          <w:left w:val="nil"/>
          <w:bottom w:val="nil"/>
          <w:right w:val="nil"/>
          <w:between w:val="nil"/>
        </w:pBdr>
        <w:spacing w:line="240" w:lineRule="auto"/>
        <w:rPr>
          <w:color w:val="000000"/>
        </w:rPr>
      </w:pPr>
      <w:r>
        <w:rPr>
          <w:color w:val="000000"/>
        </w:rPr>
        <w:t>flood DRR</w:t>
      </w:r>
    </w:p>
  </w:comment>
  <w:comment w:id="76" w:author="Brian G. McAdoo" w:date="2018-04-29T14:12:00Z" w:initials="">
    <w:p w14:paraId="602C4858"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But it is land that is not immediately profitable.  </w:t>
      </w:r>
    </w:p>
    <w:p w14:paraId="1DE03F39" w14:textId="77777777" w:rsidR="00D94763" w:rsidRDefault="00D94763">
      <w:pPr>
        <w:widowControl w:val="0"/>
        <w:pBdr>
          <w:top w:val="nil"/>
          <w:left w:val="nil"/>
          <w:bottom w:val="nil"/>
          <w:right w:val="nil"/>
          <w:between w:val="nil"/>
        </w:pBdr>
        <w:spacing w:line="240" w:lineRule="auto"/>
        <w:rPr>
          <w:color w:val="000000"/>
        </w:rPr>
      </w:pPr>
    </w:p>
    <w:p w14:paraId="3EE62CB9" w14:textId="77777777" w:rsidR="00D94763" w:rsidRDefault="00D94763">
      <w:pPr>
        <w:widowControl w:val="0"/>
        <w:pBdr>
          <w:top w:val="nil"/>
          <w:left w:val="nil"/>
          <w:bottom w:val="nil"/>
          <w:right w:val="nil"/>
          <w:between w:val="nil"/>
        </w:pBdr>
        <w:spacing w:line="240" w:lineRule="auto"/>
        <w:rPr>
          <w:color w:val="000000"/>
        </w:rPr>
      </w:pPr>
      <w:r>
        <w:rPr>
          <w:color w:val="000000"/>
        </w:rPr>
        <w:t>Read this a bit more critically.</w:t>
      </w:r>
    </w:p>
  </w:comment>
  <w:comment w:id="77" w:author="Brian G. McAdoo" w:date="2018-04-29T14:13:00Z" w:initials="">
    <w:p w14:paraId="1F4E85D5" w14:textId="77777777" w:rsidR="00D94763" w:rsidRDefault="00D94763">
      <w:pPr>
        <w:widowControl w:val="0"/>
        <w:pBdr>
          <w:top w:val="nil"/>
          <w:left w:val="nil"/>
          <w:bottom w:val="nil"/>
          <w:right w:val="nil"/>
          <w:between w:val="nil"/>
        </w:pBdr>
        <w:spacing w:line="240" w:lineRule="auto"/>
        <w:rPr>
          <w:color w:val="000000"/>
        </w:rPr>
      </w:pPr>
      <w:r>
        <w:rPr>
          <w:color w:val="000000"/>
        </w:rPr>
        <w:t>Don't advocate for this too strongly- BE CRITICAL!</w:t>
      </w:r>
    </w:p>
  </w:comment>
  <w:comment w:id="78" w:author="Brian G. McAdoo" w:date="2018-05-11T08:31:00Z" w:initials="">
    <w:p w14:paraId="227100F1" w14:textId="77777777" w:rsidR="00D94763" w:rsidRDefault="00D94763">
      <w:pPr>
        <w:widowControl w:val="0"/>
        <w:pBdr>
          <w:top w:val="nil"/>
          <w:left w:val="nil"/>
          <w:bottom w:val="nil"/>
          <w:right w:val="nil"/>
          <w:between w:val="nil"/>
        </w:pBdr>
        <w:spacing w:line="240" w:lineRule="auto"/>
        <w:rPr>
          <w:color w:val="000000"/>
        </w:rPr>
      </w:pPr>
      <w:r>
        <w:rPr>
          <w:color w:val="000000"/>
        </w:rPr>
        <w:t>FINAL- Also, this reference (Dudley, et al 2015) is an argument for protected areas, a slightly different political designation than large-scale land use.</w:t>
      </w:r>
    </w:p>
  </w:comment>
  <w:comment w:id="87" w:author="Brian G. McAdoo" w:date="2018-05-11T08:42:00Z" w:initials="">
    <w:p w14:paraId="07290DA0"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FINAL- This section needs to be made more efficient.  I am having problems focussing my attention, and not seeing how it relates (that's pretty obvious), but how it fits into your specific narrative.  Tie it in </w:t>
      </w:r>
      <w:proofErr w:type="spellStart"/>
      <w:r>
        <w:rPr>
          <w:color w:val="000000"/>
        </w:rPr>
        <w:t>someway</w:t>
      </w:r>
      <w:proofErr w:type="spellEnd"/>
      <w:r>
        <w:rPr>
          <w:color w:val="000000"/>
        </w:rPr>
        <w:t>?</w:t>
      </w:r>
    </w:p>
  </w:comment>
  <w:comment w:id="88" w:author="Brian G. McAdoo" w:date="2018-05-11T08:39:00Z" w:initials="">
    <w:p w14:paraId="7C520F0E" w14:textId="77777777" w:rsidR="00D94763" w:rsidRDefault="00D94763">
      <w:pPr>
        <w:widowControl w:val="0"/>
        <w:pBdr>
          <w:top w:val="nil"/>
          <w:left w:val="nil"/>
          <w:bottom w:val="nil"/>
          <w:right w:val="nil"/>
          <w:between w:val="nil"/>
        </w:pBdr>
        <w:spacing w:line="240" w:lineRule="auto"/>
        <w:rPr>
          <w:color w:val="000000"/>
        </w:rPr>
      </w:pPr>
      <w:r>
        <w:rPr>
          <w:color w:val="000000"/>
        </w:rPr>
        <w:t>FINAL- Map?  This is kind of meaningless to most of us otherwise.</w:t>
      </w:r>
    </w:p>
  </w:comment>
  <w:comment w:id="91" w:author="Brian G. McAdoo" w:date="2018-04-29T14:17:00Z" w:initials="">
    <w:p w14:paraId="73189700" w14:textId="77777777" w:rsidR="00D94763" w:rsidRDefault="00D94763">
      <w:pPr>
        <w:widowControl w:val="0"/>
        <w:pBdr>
          <w:top w:val="nil"/>
          <w:left w:val="nil"/>
          <w:bottom w:val="nil"/>
          <w:right w:val="nil"/>
          <w:between w:val="nil"/>
        </w:pBdr>
        <w:spacing w:line="240" w:lineRule="auto"/>
        <w:rPr>
          <w:color w:val="000000"/>
        </w:rPr>
      </w:pPr>
      <w:r>
        <w:rPr>
          <w:color w:val="000000"/>
        </w:rPr>
        <w:t xml:space="preserve">What happened to the disaster cycle?  Preparation before a disaster </w:t>
      </w:r>
      <w:proofErr w:type="gramStart"/>
      <w:r>
        <w:rPr>
          <w:color w:val="000000"/>
        </w:rPr>
        <w:t>hits</w:t>
      </w:r>
      <w:proofErr w:type="gramEnd"/>
      <w:r>
        <w:rPr>
          <w:color w:val="000000"/>
        </w:rPr>
        <w:t>?</w:t>
      </w:r>
    </w:p>
  </w:comment>
  <w:comment w:id="95" w:author="Brian G. McAdoo" w:date="2018-04-29T14:19:00Z" w:initials="">
    <w:p w14:paraId="1165D237" w14:textId="77777777" w:rsidR="00D94763" w:rsidRDefault="00D94763">
      <w:pPr>
        <w:widowControl w:val="0"/>
        <w:pBdr>
          <w:top w:val="nil"/>
          <w:left w:val="nil"/>
          <w:bottom w:val="nil"/>
          <w:right w:val="nil"/>
          <w:between w:val="nil"/>
        </w:pBdr>
        <w:spacing w:line="240" w:lineRule="auto"/>
        <w:rPr>
          <w:color w:val="000000"/>
        </w:rPr>
      </w:pPr>
      <w:r>
        <w:rPr>
          <w:color w:val="000000"/>
        </w:rPr>
        <w:t>I think this could use a bit more context of the hazards/science side of the equation, just in the summary.  It is there, so don't short-change it!</w:t>
      </w:r>
    </w:p>
  </w:comment>
  <w:comment w:id="96" w:author="Brian G. McAdoo" w:date="2018-05-11T08:44:00Z" w:initials="">
    <w:p w14:paraId="0A3E3B29" w14:textId="77777777" w:rsidR="00D94763" w:rsidRDefault="00D94763">
      <w:pPr>
        <w:widowControl w:val="0"/>
        <w:pBdr>
          <w:top w:val="nil"/>
          <w:left w:val="nil"/>
          <w:bottom w:val="nil"/>
          <w:right w:val="nil"/>
          <w:between w:val="nil"/>
        </w:pBdr>
        <w:spacing w:line="240" w:lineRule="auto"/>
        <w:rPr>
          <w:color w:val="000000"/>
        </w:rPr>
      </w:pPr>
      <w:r>
        <w:rPr>
          <w:color w:val="000000"/>
        </w:rPr>
        <w:t>FINAL- Think about formatting this as if it were a textbook chapter.  It started off like that, but then turned into a "paper".  Need to be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5F306C" w15:done="0"/>
  <w15:commentEx w15:paraId="79D17852" w15:done="0"/>
  <w15:commentEx w15:paraId="7401E0DD" w15:done="0"/>
  <w15:commentEx w15:paraId="6B894F04" w15:done="0"/>
  <w15:commentEx w15:paraId="0DA94265" w15:done="0"/>
  <w15:commentEx w15:paraId="058CE2E3" w15:done="0"/>
  <w15:commentEx w15:paraId="08E8DAB7" w15:done="0"/>
  <w15:commentEx w15:paraId="681B4415" w15:done="0"/>
  <w15:commentEx w15:paraId="790FD19D" w15:done="0"/>
  <w15:commentEx w15:paraId="6EE9743C" w15:done="0"/>
  <w15:commentEx w15:paraId="3077B9B7" w15:done="0"/>
  <w15:commentEx w15:paraId="7C1C728D" w15:done="0"/>
  <w15:commentEx w15:paraId="053C8521" w15:done="0"/>
  <w15:commentEx w15:paraId="3E961425" w15:done="0"/>
  <w15:commentEx w15:paraId="1E8F986D" w15:done="0"/>
  <w15:commentEx w15:paraId="05D73DEE" w15:done="0"/>
  <w15:commentEx w15:paraId="72369CC5" w15:done="0"/>
  <w15:commentEx w15:paraId="73CAF2D5" w15:done="0"/>
  <w15:commentEx w15:paraId="721C29AA" w15:done="0"/>
  <w15:commentEx w15:paraId="25410F2F" w15:done="0"/>
  <w15:commentEx w15:paraId="4BF055BD" w15:done="0"/>
  <w15:commentEx w15:paraId="5E16216E" w15:done="0"/>
  <w15:commentEx w15:paraId="120D56C6" w15:done="0"/>
  <w15:commentEx w15:paraId="74F2D508" w15:done="0"/>
  <w15:commentEx w15:paraId="22E39C5A" w15:done="0"/>
  <w15:commentEx w15:paraId="10F1F9B2" w15:done="0"/>
  <w15:commentEx w15:paraId="0C79E058" w15:done="0"/>
  <w15:commentEx w15:paraId="3AA0585A" w15:done="0"/>
  <w15:commentEx w15:paraId="346A3A01" w15:done="0"/>
  <w15:commentEx w15:paraId="6A4012E0" w15:done="0"/>
  <w15:commentEx w15:paraId="37210566" w15:done="0"/>
  <w15:commentEx w15:paraId="221DA979" w15:done="0"/>
  <w15:commentEx w15:paraId="66FB594D" w15:done="0"/>
  <w15:commentEx w15:paraId="539DD0B7" w15:done="0"/>
  <w15:commentEx w15:paraId="685CCBFA" w15:done="0"/>
  <w15:commentEx w15:paraId="4B0A2B4F" w15:done="0"/>
  <w15:commentEx w15:paraId="3EE62CB9" w15:done="0"/>
  <w15:commentEx w15:paraId="1F4E85D5" w15:done="0"/>
  <w15:commentEx w15:paraId="227100F1" w15:done="0"/>
  <w15:commentEx w15:paraId="07290DA0" w15:done="0"/>
  <w15:commentEx w15:paraId="7C520F0E" w15:done="0"/>
  <w15:commentEx w15:paraId="73189700" w15:done="0"/>
  <w15:commentEx w15:paraId="1165D237" w15:done="0"/>
  <w15:commentEx w15:paraId="0A3E3B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5F306C" w16cid:durableId="1EA41D62"/>
  <w16cid:commentId w16cid:paraId="79D17852" w16cid:durableId="1EA41D63"/>
  <w16cid:commentId w16cid:paraId="7401E0DD" w16cid:durableId="1EA41D64"/>
  <w16cid:commentId w16cid:paraId="6B894F04" w16cid:durableId="1EA41D66"/>
  <w16cid:commentId w16cid:paraId="0DA94265" w16cid:durableId="1EA41D67"/>
  <w16cid:commentId w16cid:paraId="058CE2E3" w16cid:durableId="1EA41D68"/>
  <w16cid:commentId w16cid:paraId="08E8DAB7" w16cid:durableId="1EA41D69"/>
  <w16cid:commentId w16cid:paraId="681B4415" w16cid:durableId="1EA41D6A"/>
  <w16cid:commentId w16cid:paraId="790FD19D" w16cid:durableId="1EA41D6B"/>
  <w16cid:commentId w16cid:paraId="6EE9743C" w16cid:durableId="1EA41D6C"/>
  <w16cid:commentId w16cid:paraId="3077B9B7" w16cid:durableId="1EA41D6E"/>
  <w16cid:commentId w16cid:paraId="7C1C728D" w16cid:durableId="1EA41D6F"/>
  <w16cid:commentId w16cid:paraId="053C8521" w16cid:durableId="1EA41D71"/>
  <w16cid:commentId w16cid:paraId="3E961425" w16cid:durableId="1EA41D72"/>
  <w16cid:commentId w16cid:paraId="1E8F986D" w16cid:durableId="1EA41D73"/>
  <w16cid:commentId w16cid:paraId="05D73DEE" w16cid:durableId="1EA41D74"/>
  <w16cid:commentId w16cid:paraId="72369CC5" w16cid:durableId="1EA41D7B"/>
  <w16cid:commentId w16cid:paraId="73CAF2D5" w16cid:durableId="1EA41D7C"/>
  <w16cid:commentId w16cid:paraId="721C29AA" w16cid:durableId="1EA41D7E"/>
  <w16cid:commentId w16cid:paraId="25410F2F" w16cid:durableId="1EA41D80"/>
  <w16cid:commentId w16cid:paraId="4BF055BD" w16cid:durableId="1EA41D81"/>
  <w16cid:commentId w16cid:paraId="5E16216E" w16cid:durableId="1EA41D82"/>
  <w16cid:commentId w16cid:paraId="120D56C6" w16cid:durableId="1EA41D83"/>
  <w16cid:commentId w16cid:paraId="74F2D508" w16cid:durableId="1EA41D85"/>
  <w16cid:commentId w16cid:paraId="22E39C5A" w16cid:durableId="1EA41D86"/>
  <w16cid:commentId w16cid:paraId="10F1F9B2" w16cid:durableId="1EA41D87"/>
  <w16cid:commentId w16cid:paraId="3AA0585A" w16cid:durableId="1EA41D8A"/>
  <w16cid:commentId w16cid:paraId="346A3A01" w16cid:durableId="1EA41D8B"/>
  <w16cid:commentId w16cid:paraId="6A4012E0" w16cid:durableId="1EA41D8C"/>
  <w16cid:commentId w16cid:paraId="37210566" w16cid:durableId="1EA41D8D"/>
  <w16cid:commentId w16cid:paraId="221DA979" w16cid:durableId="1EA41D90"/>
  <w16cid:commentId w16cid:paraId="66FB594D" w16cid:durableId="1EA41D91"/>
  <w16cid:commentId w16cid:paraId="539DD0B7" w16cid:durableId="1EA41D92"/>
  <w16cid:commentId w16cid:paraId="685CCBFA" w16cid:durableId="1EA41D93"/>
  <w16cid:commentId w16cid:paraId="4B0A2B4F" w16cid:durableId="1EA41D94"/>
  <w16cid:commentId w16cid:paraId="3EE62CB9" w16cid:durableId="1EA41D95"/>
  <w16cid:commentId w16cid:paraId="1F4E85D5" w16cid:durableId="1EA41D96"/>
  <w16cid:commentId w16cid:paraId="227100F1" w16cid:durableId="1EA41D97"/>
  <w16cid:commentId w16cid:paraId="07290DA0" w16cid:durableId="1EA41D9B"/>
  <w16cid:commentId w16cid:paraId="7C520F0E" w16cid:durableId="1EA41D9F"/>
  <w16cid:commentId w16cid:paraId="73189700" w16cid:durableId="1EA41DA0"/>
  <w16cid:commentId w16cid:paraId="1165D237" w16cid:durableId="1EA41DA1"/>
  <w16cid:commentId w16cid:paraId="0A3E3B29" w16cid:durableId="1EA41D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DE58A" w14:textId="77777777" w:rsidR="00A626F1" w:rsidRDefault="00A626F1">
      <w:pPr>
        <w:spacing w:line="240" w:lineRule="auto"/>
      </w:pPr>
      <w:r>
        <w:separator/>
      </w:r>
    </w:p>
  </w:endnote>
  <w:endnote w:type="continuationSeparator" w:id="0">
    <w:p w14:paraId="33B2029D" w14:textId="77777777" w:rsidR="00A626F1" w:rsidRDefault="00A626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30C4" w14:textId="77777777" w:rsidR="00D94763" w:rsidRDefault="00D94763">
    <w:pPr>
      <w:jc w:val="right"/>
      <w:rPr>
        <w:rFonts w:ascii="Lato" w:eastAsia="Lato" w:hAnsi="Lato" w:cs="Lato"/>
        <w:sz w:val="16"/>
        <w:szCs w:val="16"/>
      </w:rPr>
    </w:pPr>
    <w:r>
      <w:rPr>
        <w:rFonts w:ascii="Lato" w:eastAsia="Lato" w:hAnsi="Lato" w:cs="Lato"/>
        <w:sz w:val="16"/>
        <w:szCs w:val="16"/>
      </w:rPr>
      <w:t xml:space="preserve">Page </w:t>
    </w:r>
    <w:r>
      <w:rPr>
        <w:rFonts w:ascii="Lato" w:eastAsia="Lato" w:hAnsi="Lato" w:cs="Lato"/>
        <w:sz w:val="16"/>
        <w:szCs w:val="16"/>
      </w:rPr>
      <w:fldChar w:fldCharType="begin"/>
    </w:r>
    <w:r>
      <w:rPr>
        <w:rFonts w:ascii="Lato" w:eastAsia="Lato" w:hAnsi="Lato" w:cs="Lato"/>
        <w:sz w:val="16"/>
        <w:szCs w:val="16"/>
      </w:rPr>
      <w:instrText>PAGE</w:instrText>
    </w:r>
    <w:r>
      <w:rPr>
        <w:rFonts w:ascii="Lato" w:eastAsia="Lato" w:hAnsi="Lato" w:cs="Lato"/>
        <w:sz w:val="16"/>
        <w:szCs w:val="16"/>
      </w:rPr>
      <w:fldChar w:fldCharType="separate"/>
    </w:r>
    <w:r>
      <w:rPr>
        <w:rFonts w:ascii="Lato" w:eastAsia="Lato" w:hAnsi="Lato" w:cs="Lato"/>
        <w:noProof/>
        <w:sz w:val="16"/>
        <w:szCs w:val="16"/>
      </w:rPr>
      <w:t>2</w:t>
    </w:r>
    <w:r>
      <w:rPr>
        <w:rFonts w:ascii="Lato" w:eastAsia="Lato" w:hAnsi="Lato" w:cs="Lato"/>
        <w:sz w:val="16"/>
        <w:szCs w:val="16"/>
      </w:rPr>
      <w:fldChar w:fldCharType="end"/>
    </w:r>
    <w:r>
      <w:rPr>
        <w:rFonts w:ascii="Lato" w:eastAsia="Lato" w:hAnsi="Lato" w:cs="Lato"/>
        <w:sz w:val="16"/>
        <w:szCs w:val="16"/>
      </w:rPr>
      <w:t xml:space="preserve"> of </w:t>
    </w:r>
    <w:r>
      <w:rPr>
        <w:rFonts w:ascii="Lato" w:eastAsia="Lato" w:hAnsi="Lato" w:cs="Lato"/>
        <w:sz w:val="16"/>
        <w:szCs w:val="16"/>
      </w:rPr>
      <w:fldChar w:fldCharType="begin"/>
    </w:r>
    <w:r>
      <w:rPr>
        <w:rFonts w:ascii="Lato" w:eastAsia="Lato" w:hAnsi="Lato" w:cs="Lato"/>
        <w:sz w:val="16"/>
        <w:szCs w:val="16"/>
      </w:rPr>
      <w:instrText>NUMPAGES</w:instrText>
    </w:r>
    <w:r>
      <w:rPr>
        <w:rFonts w:ascii="Lato" w:eastAsia="Lato" w:hAnsi="Lato" w:cs="Lato"/>
        <w:sz w:val="16"/>
        <w:szCs w:val="16"/>
      </w:rPr>
      <w:fldChar w:fldCharType="separate"/>
    </w:r>
    <w:r>
      <w:rPr>
        <w:rFonts w:ascii="Lato" w:eastAsia="Lato" w:hAnsi="Lato" w:cs="Lato"/>
        <w:noProof/>
        <w:sz w:val="16"/>
        <w:szCs w:val="16"/>
      </w:rPr>
      <w:t>2</w:t>
    </w:r>
    <w:r>
      <w:rPr>
        <w:rFonts w:ascii="Lato" w:eastAsia="Lato" w:hAnsi="Lato" w:cs="Lato"/>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F205F" w14:textId="77777777" w:rsidR="00D94763" w:rsidRDefault="00D947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F4882" w14:textId="77777777" w:rsidR="00A626F1" w:rsidRDefault="00A626F1">
      <w:pPr>
        <w:spacing w:line="240" w:lineRule="auto"/>
      </w:pPr>
      <w:r>
        <w:separator/>
      </w:r>
    </w:p>
  </w:footnote>
  <w:footnote w:type="continuationSeparator" w:id="0">
    <w:p w14:paraId="42CC6676" w14:textId="77777777" w:rsidR="00A626F1" w:rsidRDefault="00A626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F84FE" w14:textId="77777777" w:rsidR="00D94763" w:rsidRDefault="00D94763"/>
  <w:p w14:paraId="696DD9EA" w14:textId="77777777" w:rsidR="00D94763" w:rsidRDefault="00D94763">
    <w:pPr>
      <w:jc w:val="right"/>
      <w:rPr>
        <w:rFonts w:ascii="Lato" w:eastAsia="Lato" w:hAnsi="Lato" w:cs="Lato"/>
        <w:sz w:val="16"/>
        <w:szCs w:val="16"/>
      </w:rPr>
    </w:pPr>
    <w:r>
      <w:rPr>
        <w:rFonts w:ascii="Lato" w:eastAsia="Lato" w:hAnsi="Lato" w:cs="Lato"/>
        <w:sz w:val="16"/>
        <w:szCs w:val="16"/>
      </w:rPr>
      <w:t>Risk and Geohazard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532B5" w14:textId="77777777" w:rsidR="00D94763" w:rsidRDefault="00D947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EA0082"/>
    <w:multiLevelType w:val="multilevel"/>
    <w:tmpl w:val="6060D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392"/>
    <w:rsid w:val="00503290"/>
    <w:rsid w:val="00536392"/>
    <w:rsid w:val="00A626F1"/>
    <w:rsid w:val="00C615F1"/>
    <w:rsid w:val="00D94763"/>
    <w:rsid w:val="00DD47A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3C8C8DAA"/>
  <w15:docId w15:val="{C31D2C07-292F-ED45-88DE-9FB47F7E3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ind w:left="360"/>
      <w:contextualSpacing/>
      <w:outlineLvl w:val="0"/>
    </w:pPr>
    <w:rPr>
      <w:rFonts w:ascii="Lato" w:eastAsia="Lato" w:hAnsi="Lato" w:cs="Lato"/>
      <w:b/>
      <w:color w:val="0B5394"/>
      <w:sz w:val="24"/>
      <w:szCs w:val="24"/>
    </w:rPr>
  </w:style>
  <w:style w:type="paragraph" w:styleId="Heading2">
    <w:name w:val="heading 2"/>
    <w:basedOn w:val="Normal"/>
    <w:next w:val="Normal"/>
    <w:pPr>
      <w:keepNext/>
      <w:keepLines/>
      <w:outlineLvl w:val="1"/>
    </w:pPr>
    <w:rPr>
      <w:rFonts w:ascii="Lato" w:eastAsia="Lato" w:hAnsi="Lato" w:cs="Lato"/>
      <w:b/>
      <w:highlight w:val="white"/>
    </w:rPr>
  </w:style>
  <w:style w:type="paragraph" w:styleId="Heading3">
    <w:name w:val="heading 3"/>
    <w:basedOn w:val="Normal"/>
    <w:next w:val="Normal"/>
    <w:pPr>
      <w:keepNext/>
      <w:keepLines/>
      <w:outlineLvl w:val="2"/>
    </w:pPr>
    <w:rPr>
      <w:rFonts w:ascii="Lato" w:eastAsia="Lato" w:hAnsi="Lato" w:cs="Lato"/>
      <w:b/>
      <w:highlight w:val="white"/>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615F1"/>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615F1"/>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www.tmd.go.th/en/archive/thailand_climate.pdf" TargetMode="External"/><Relationship Id="rId117" Type="http://schemas.openxmlformats.org/officeDocument/2006/relationships/hyperlink" Target="https://asiafoundation.org/tag/thailand-floods/" TargetMode="External"/><Relationship Id="rId21" Type="http://schemas.microsoft.com/office/2016/09/relationships/commentsIds" Target="commentsIds.xml"/><Relationship Id="rId42" Type="http://schemas.openxmlformats.org/officeDocument/2006/relationships/hyperlink" Target="http://documents.worldbank.org/curated/en/834261468025503285/pdf/508980ESW0v10P1pt1bangkok1report111.pdf" TargetMode="External"/><Relationship Id="rId47" Type="http://schemas.openxmlformats.org/officeDocument/2006/relationships/hyperlink" Target="http://cc.start.or.th/climateChange/Document/Doc_eng_11.pdf" TargetMode="External"/><Relationship Id="rId63" Type="http://schemas.openxmlformats.org/officeDocument/2006/relationships/hyperlink" Target="http://documents.worldbank.org/curated/en/866821468339644916/pdf/571100WP0REPLA1egacities01019110web.pdf" TargetMode="External"/><Relationship Id="rId68" Type="http://schemas.openxmlformats.org/officeDocument/2006/relationships/hyperlink" Target="https://www.aljazeera.com/news/2016/03/thailand-hit-worst-drought-decades-160330102123735.html" TargetMode="External"/><Relationship Id="rId84" Type="http://schemas.openxmlformats.org/officeDocument/2006/relationships/hyperlink" Target="https://www.bangkokpost.com/opinion/opinion/1299671/saving-face-bogs-down-flood-response" TargetMode="External"/><Relationship Id="rId89" Type="http://schemas.openxmlformats.org/officeDocument/2006/relationships/hyperlink" Target="https://www.allenandunwin.com/browse/books/academic-professional/economics/Sufficiency-Thinking-edited-by-Gayle-C-Avery-and-Harald-Bergsteiner-9781760292911" TargetMode="External"/><Relationship Id="rId112" Type="http://schemas.openxmlformats.org/officeDocument/2006/relationships/hyperlink" Target="https://training.fema.gov/hiedu/downloads/ijems/articles/community%20emergency%20planning%20false%20assumptions%20and%20inappropr.pdf" TargetMode="External"/><Relationship Id="rId16" Type="http://schemas.openxmlformats.org/officeDocument/2006/relationships/hyperlink" Target="http://drought.unl.edu/droughtbasics/typesofdrought.aspx" TargetMode="External"/><Relationship Id="rId107" Type="http://schemas.openxmlformats.org/officeDocument/2006/relationships/image" Target="media/image18.png"/><Relationship Id="rId11" Type="http://schemas.openxmlformats.org/officeDocument/2006/relationships/hyperlink" Target="https://asiafoundation.org/tag/thailand-floods/" TargetMode="External"/><Relationship Id="rId32" Type="http://schemas.openxmlformats.org/officeDocument/2006/relationships/image" Target="media/image6.png"/><Relationship Id="rId37" Type="http://schemas.openxmlformats.org/officeDocument/2006/relationships/hyperlink" Target="https://rmets.onlinelibrary.wiley.com/doi/full/10.1002/joc.3630" TargetMode="External"/><Relationship Id="rId53" Type="http://schemas.openxmlformats.org/officeDocument/2006/relationships/hyperlink" Target="https://journals.ametsoc.org/doi/pdf/10.1175/JCLI-D-15-0310.1" TargetMode="External"/><Relationship Id="rId58" Type="http://schemas.openxmlformats.org/officeDocument/2006/relationships/image" Target="media/image11.png"/><Relationship Id="rId74" Type="http://schemas.openxmlformats.org/officeDocument/2006/relationships/image" Target="media/image16.png"/><Relationship Id="rId79" Type="http://schemas.openxmlformats.org/officeDocument/2006/relationships/hyperlink" Target="https://www.amazon.com/Climate-Change-Adaptation-Water-Sector/dp/1138991406" TargetMode="External"/><Relationship Id="rId102" Type="http://schemas.openxmlformats.org/officeDocument/2006/relationships/hyperlink" Target="https://www.adpc.net/igo/category/ID927/doc/2015-cGw3AM-ADPC-ADPC_Empowering_communities_Thailand.pdf" TargetMode="External"/><Relationship Id="rId123"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www.allenandunwin.com/browse/books/academic-professional/economics/Sufficiency-Thinking-edited-by-Gayle-C-Avery-and-Harald-Bergsteiner-9781760292911" TargetMode="External"/><Relationship Id="rId95" Type="http://schemas.openxmlformats.org/officeDocument/2006/relationships/hyperlink" Target="http://drustage.unep.org/disastersandconflicts/what-eco-drr" TargetMode="External"/><Relationship Id="rId22" Type="http://schemas.openxmlformats.org/officeDocument/2006/relationships/hyperlink" Target="https://data.worldbank.org/indicator/NV.AGR.TOTL.ZS?locations=TH&amp;year_high_desc=true" TargetMode="External"/><Relationship Id="rId27" Type="http://schemas.openxmlformats.org/officeDocument/2006/relationships/hyperlink" Target="https://www.tmd.go.th/en/archive/thailand_climate.pdf" TargetMode="External"/><Relationship Id="rId43" Type="http://schemas.openxmlformats.org/officeDocument/2006/relationships/hyperlink" Target="https://rmets.onlinelibrary.wiley.com/doi/pdf/10.1002/joc.3846" TargetMode="External"/><Relationship Id="rId48" Type="http://schemas.openxmlformats.org/officeDocument/2006/relationships/hyperlink" Target="https://agupubs.onlinelibrary.wiley.com/doi/abs/10.1029/2011GL048521" TargetMode="External"/><Relationship Id="rId64" Type="http://schemas.openxmlformats.org/officeDocument/2006/relationships/hyperlink" Target="http://www.droughtmanagement.info/literature/UNW-DPC_NDMP_Country_Report_Thailand_2014.pdf" TargetMode="External"/><Relationship Id="rId69" Type="http://schemas.openxmlformats.org/officeDocument/2006/relationships/hyperlink" Target="http://www.droughtmanagement.info/literature/UNW-DPC_NDMP_Country_Report_Thailand_2014.pdf" TargetMode="External"/><Relationship Id="rId113" Type="http://schemas.openxmlformats.org/officeDocument/2006/relationships/hyperlink" Target="https://www.bangkokpost.com/news/general/836116/pm-wants-clear-evidence-of-drought" TargetMode="External"/><Relationship Id="rId118" Type="http://schemas.openxmlformats.org/officeDocument/2006/relationships/hyperlink" Target="http://documents.worldbank.org/curated/en/834261468025503285/Climate-change-impact-and-adaptation-study-for-Bangkok-metropolitan-region-final-report" TargetMode="External"/><Relationship Id="rId80" Type="http://schemas.openxmlformats.org/officeDocument/2006/relationships/hyperlink" Target="https://www.bloomberg.com/news/articles/2011-10-17/-obsolete-thai-weather-radar-blamed-for-failure-to-predict-rain-severity" TargetMode="External"/><Relationship Id="rId85" Type="http://schemas.openxmlformats.org/officeDocument/2006/relationships/hyperlink" Target="https://climateandsecurity.org/2011/11/14/thailand-forecast-floods-droughts-and-political-instability/" TargetMode="External"/><Relationship Id="rId12" Type="http://schemas.openxmlformats.org/officeDocument/2006/relationships/hyperlink" Target="http://www.intermap.com/risks-of-hazard-blog/three-common-types-of-flood-explained" TargetMode="External"/><Relationship Id="rId17" Type="http://schemas.openxmlformats.org/officeDocument/2006/relationships/hyperlink" Target="https://digitalcommons.unl.edu/cgi/viewcontent.cgi?referer=https://www.google.com.sg/&amp;httpsredir=1&amp;article=1019&amp;context=droughtfacpub" TargetMode="External"/><Relationship Id="rId33" Type="http://schemas.openxmlformats.org/officeDocument/2006/relationships/hyperlink" Target="http://asmc.asean.org/asmc-el-nino/" TargetMode="External"/><Relationship Id="rId38" Type="http://schemas.openxmlformats.org/officeDocument/2006/relationships/image" Target="media/image8.png"/><Relationship Id="rId59" Type="http://schemas.openxmlformats.org/officeDocument/2006/relationships/image" Target="media/image12.png"/><Relationship Id="rId103" Type="http://schemas.openxmlformats.org/officeDocument/2006/relationships/hyperlink" Target="http://www.adpc.net/igo/category/ID428/doc/2014-xCSf7I-ADPC-12handbk.pdf" TargetMode="External"/><Relationship Id="rId108" Type="http://schemas.openxmlformats.org/officeDocument/2006/relationships/image" Target="media/image19.png"/><Relationship Id="rId124" Type="http://schemas.openxmlformats.org/officeDocument/2006/relationships/footer" Target="footer2.xml"/><Relationship Id="rId54" Type="http://schemas.openxmlformats.org/officeDocument/2006/relationships/hyperlink" Target="https://rmets.onlinelibrary.wiley.com/doi/abs/10.1002/wea.2133" TargetMode="External"/><Relationship Id="rId70" Type="http://schemas.openxmlformats.org/officeDocument/2006/relationships/hyperlink" Target="http://factsanddetails.com/southeast-asia/Thailand/sub5_8h/entry-3323.html" TargetMode="External"/><Relationship Id="rId75" Type="http://schemas.openxmlformats.org/officeDocument/2006/relationships/hyperlink" Target="https://www.cia.gov/library/publications/the-world-factbook/geos/print_th.html" TargetMode="External"/><Relationship Id="rId91" Type="http://schemas.openxmlformats.org/officeDocument/2006/relationships/hyperlink" Target="http://stisdprogram.com/cta/" TargetMode="External"/><Relationship Id="rId96" Type="http://schemas.openxmlformats.org/officeDocument/2006/relationships/hyperlink" Target="https://reliefweb.int/sites/reliefweb.int/files/resources/2015-001.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ocuments.worldbank.org/curated/en/367151468303847751/pdf/633680ESW0P1080RM00June020110Final0.pdf" TargetMode="External"/><Relationship Id="rId28" Type="http://schemas.openxmlformats.org/officeDocument/2006/relationships/hyperlink" Target="https://www.tmd.go.th/en/archive/thailand_climate.pdf" TargetMode="External"/><Relationship Id="rId49" Type="http://schemas.openxmlformats.org/officeDocument/2006/relationships/hyperlink" Target="https://agupubs.onlinelibrary.wiley.com/doi/abs/10.1029/2011GL048521" TargetMode="External"/><Relationship Id="rId114" Type="http://schemas.openxmlformats.org/officeDocument/2006/relationships/hyperlink" Target="http://documents.worldbank.org/curated/en/866821468339644916/Climate-risks-and-adaptation-in-Asian-coastal-megacities-a-synthesis-report" TargetMode="External"/><Relationship Id="rId119" Type="http://schemas.openxmlformats.org/officeDocument/2006/relationships/hyperlink" Target="https://water.usgs.gov/edu/100yearflood.html" TargetMode="External"/><Relationship Id="rId44" Type="http://schemas.openxmlformats.org/officeDocument/2006/relationships/hyperlink" Target="https://openknowledge.worldbank.org/bitstream/handle/10986/4095/WPS4901.pdf?sequence=1&amp;isAllowed=y" TargetMode="External"/><Relationship Id="rId60" Type="http://schemas.openxmlformats.org/officeDocument/2006/relationships/hyperlink" Target="http://documents.worldbank.org/curated/en/866821468339644916/pdf/571100WP0REPLA1egacities01019110web.pdf" TargetMode="External"/><Relationship Id="rId65" Type="http://schemas.openxmlformats.org/officeDocument/2006/relationships/image" Target="media/image13.png"/><Relationship Id="rId81" Type="http://schemas.openxmlformats.org/officeDocument/2006/relationships/hyperlink" Target="https://www.bloomberg.com/news/articles/2011-10-17/-obsolete-thai-weather-radar-blamed-for-failure-to-predict-rain-severity" TargetMode="External"/><Relationship Id="rId86" Type="http://schemas.openxmlformats.org/officeDocument/2006/relationships/hyperlink" Target="http://www.eastasiaforum.org/2011/12/02/thailand-politics-of-a-flood/" TargetMode="External"/><Relationship Id="rId13" Type="http://schemas.openxmlformats.org/officeDocument/2006/relationships/image" Target="media/image2.gif"/><Relationship Id="rId18" Type="http://schemas.openxmlformats.org/officeDocument/2006/relationships/hyperlink" Target="https://pubs.usgs.gov/wsp/0680/report.pdf" TargetMode="External"/><Relationship Id="rId39" Type="http://schemas.openxmlformats.org/officeDocument/2006/relationships/image" Target="media/image9.png"/><Relationship Id="rId109" Type="http://schemas.openxmlformats.org/officeDocument/2006/relationships/hyperlink" Target="https://www.adpc.net/igo/category/ID428/doc/2014-xCSf7I-ADPC-12handbk.pdf" TargetMode="External"/><Relationship Id="rId34" Type="http://schemas.openxmlformats.org/officeDocument/2006/relationships/image" Target="media/image7.png"/><Relationship Id="rId50" Type="http://schemas.openxmlformats.org/officeDocument/2006/relationships/hyperlink" Target="https://agupubs.onlinelibrary.wiley.com/doi/abs/10.1002/jgrc.20071" TargetMode="External"/><Relationship Id="rId55" Type="http://schemas.openxmlformats.org/officeDocument/2006/relationships/image" Target="media/image10.png"/><Relationship Id="rId76" Type="http://schemas.openxmlformats.org/officeDocument/2006/relationships/hyperlink" Target="https://journals.sub.uni-hamburg.de/giga/jsaa/article/view/841/842" TargetMode="External"/><Relationship Id="rId97" Type="http://schemas.openxmlformats.org/officeDocument/2006/relationships/hyperlink" Target="https://reliefweb.int/sites/reliefweb.int/files/resources/2015-001.pdf" TargetMode="External"/><Relationship Id="rId104" Type="http://schemas.openxmlformats.org/officeDocument/2006/relationships/hyperlink" Target="http://www.adpc.net/igo/category/ID927/doc/2015-cGw3AM-ADPC-ADPC_Empowering_communities_Thailand.pdf" TargetMode="External"/><Relationship Id="rId120" Type="http://schemas.openxmlformats.org/officeDocument/2006/relationships/hyperlink" Target="https://www.bangkokpost.com/opinion/opinion/1299671/saving-face-bogs-down-flood-response" TargetMode="External"/><Relationship Id="rId125" Type="http://schemas.openxmlformats.org/officeDocument/2006/relationships/fontTable" Target="fontTable.xml"/><Relationship Id="rId7" Type="http://schemas.openxmlformats.org/officeDocument/2006/relationships/hyperlink" Target="https://rmets.onlinelibrary.wiley.com/doi/abs/10.1002/wea.2133" TargetMode="External"/><Relationship Id="rId71" Type="http://schemas.openxmlformats.org/officeDocument/2006/relationships/hyperlink" Target="http://www.droughtmanagement.info/literature/UNW-DPC_NDMP_Country_Report_Thailand_2014.pdf" TargetMode="External"/><Relationship Id="rId92" Type="http://schemas.openxmlformats.org/officeDocument/2006/relationships/hyperlink" Target="https://www.allenandunwin.com/browse/books/academic-professional/economics/Sufficiency-Thinking-edited-by-Gayle-C-Avery-and-Harald-Bergsteiner-9781760292911"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documents.worldbank.org/curated/en/367151468303847751/pdf/633680ESW0P1080RM00June020110Final0.pdf" TargetMode="External"/><Relationship Id="rId40" Type="http://schemas.openxmlformats.org/officeDocument/2006/relationships/hyperlink" Target="http://www.bom.gov.au/climate/iod/" TargetMode="External"/><Relationship Id="rId45" Type="http://schemas.openxmlformats.org/officeDocument/2006/relationships/hyperlink" Target="https://www.sciencedirect.com/science/article/pii/S0169809515003361" TargetMode="External"/><Relationship Id="rId66" Type="http://schemas.openxmlformats.org/officeDocument/2006/relationships/hyperlink" Target="http://factsanddetails.com/southeast-asia/Thailand/sub5_8h/entry-3323.html" TargetMode="External"/><Relationship Id="rId87" Type="http://schemas.openxmlformats.org/officeDocument/2006/relationships/hyperlink" Target="http://time.com/4193604/el-nino-drought-thailand-red-shirts/" TargetMode="External"/><Relationship Id="rId110" Type="http://schemas.openxmlformats.org/officeDocument/2006/relationships/hyperlink" Target="https://www.adpc.net/igo/category/ID927/doc/2015-cGw3AM-ADPC-ADPC_Empowering_communities_Thailand.pdf" TargetMode="External"/><Relationship Id="rId115" Type="http://schemas.openxmlformats.org/officeDocument/2006/relationships/hyperlink" Target="http://www.nationmultimedia.com/national/Experts-debate-managing-flooddrought-crises-30288664.html" TargetMode="External"/><Relationship Id="rId61" Type="http://schemas.openxmlformats.org/officeDocument/2006/relationships/hyperlink" Target="http://documents.worldbank.org/curated/en/866821468339644916/pdf/571100WP0REPLA1egacities01019110web.pdf" TargetMode="External"/><Relationship Id="rId82" Type="http://schemas.openxmlformats.org/officeDocument/2006/relationships/hyperlink" Target="https://www.nytimes.com/2011/10/14/world/asia/a-natural-disaster-in-thailand-guided-by-human-hand.html?mtrref=www.google.com.sg" TargetMode="External"/><Relationship Id="rId19" Type="http://schemas.openxmlformats.org/officeDocument/2006/relationships/comments" Target="comments.xml"/><Relationship Id="rId14" Type="http://schemas.openxmlformats.org/officeDocument/2006/relationships/hyperlink" Target="https://water.usgs.gov/edu/100yearflood.html" TargetMode="External"/><Relationship Id="rId30" Type="http://schemas.openxmlformats.org/officeDocument/2006/relationships/hyperlink" Target="http://sdwebx.worldbank.org/climateportal/index.cfm?page=country_historical_climate&amp;ThisCCode=THA" TargetMode="External"/><Relationship Id="rId35" Type="http://schemas.openxmlformats.org/officeDocument/2006/relationships/hyperlink" Target="https://rmets.onlinelibrary.wiley.com/doi/full/10.1002/joc.3630" TargetMode="External"/><Relationship Id="rId56" Type="http://schemas.openxmlformats.org/officeDocument/2006/relationships/hyperlink" Target="http://www.thaiwater.net/web/attachments/379_thailand%20flood%20es%20v2.pdf" TargetMode="External"/><Relationship Id="rId77" Type="http://schemas.openxmlformats.org/officeDocument/2006/relationships/hyperlink" Target="https://onlinelibrary.wiley.com/doi/abs/10.1111/1467-7717.00045" TargetMode="External"/><Relationship Id="rId100" Type="http://schemas.openxmlformats.org/officeDocument/2006/relationships/hyperlink" Target="https://training.fema.gov/hiedu/downloads/ijems/articles/community%20emergency%20planning%20false%20assumptions%20and%20inappropr.pdf" TargetMode="External"/><Relationship Id="rId105" Type="http://schemas.openxmlformats.org/officeDocument/2006/relationships/hyperlink" Target="http://www.adpc.net/peer/?page_id=2" TargetMode="External"/><Relationship Id="rId126" Type="http://schemas.openxmlformats.org/officeDocument/2006/relationships/theme" Target="theme/theme1.xml"/><Relationship Id="rId8" Type="http://schemas.openxmlformats.org/officeDocument/2006/relationships/hyperlink" Target="http://www.nationmultimedia.com/national/Experts-debate-managing-flooddrought-crises-30288664.html" TargetMode="External"/><Relationship Id="rId51" Type="http://schemas.openxmlformats.org/officeDocument/2006/relationships/hyperlink" Target="https://rmets.onlinelibrary.wiley.com/doi/abs/10.1002/wea.2133" TargetMode="External"/><Relationship Id="rId72" Type="http://schemas.openxmlformats.org/officeDocument/2006/relationships/image" Target="media/image14.png"/><Relationship Id="rId93" Type="http://schemas.openxmlformats.org/officeDocument/2006/relationships/hyperlink" Target="https://www.allenandunwin.com/browse/books/academic-professional/economics/Sufficiency-Thinking-edited-by-Gayle-C-Avery-and-Harald-Bergsteiner-9781760292911" TargetMode="External"/><Relationship Id="rId98" Type="http://schemas.openxmlformats.org/officeDocument/2006/relationships/hyperlink" Target="https://reliefweb.int/sites/reliefweb.int/files/resources/2015-001.pdf" TargetMode="External"/><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s://muse-jhu-edu.libproxy1.nus.edu.sg/article/450064" TargetMode="External"/><Relationship Id="rId67" Type="http://schemas.openxmlformats.org/officeDocument/2006/relationships/hyperlink" Target="http://www.droughtmanagement.info/literature/UNW-DPC_NDMP_Country_Report_Thailand_2014.pdf" TargetMode="External"/><Relationship Id="rId116" Type="http://schemas.openxmlformats.org/officeDocument/2006/relationships/hyperlink" Target="https://doi.org/10.1111/jfr3.12147" TargetMode="External"/><Relationship Id="rId20" Type="http://schemas.microsoft.com/office/2011/relationships/commentsExtended" Target="commentsExtended.xml"/><Relationship Id="rId41" Type="http://schemas.openxmlformats.org/officeDocument/2006/relationships/hyperlink" Target="https://muse-jhu-edu.libproxy1.nus.edu.sg/article/450064" TargetMode="External"/><Relationship Id="rId62" Type="http://schemas.openxmlformats.org/officeDocument/2006/relationships/hyperlink" Target="http://documents.worldbank.org/curated/en/866821468339644916/pdf/571100WP0REPLA1egacities01019110web.pdf" TargetMode="External"/><Relationship Id="rId83" Type="http://schemas.openxmlformats.org/officeDocument/2006/relationships/hyperlink" Target="https://journals.sub.uni-hamburg.de/giga/jsaa/article/view/841/842" TargetMode="External"/><Relationship Id="rId88" Type="http://schemas.openxmlformats.org/officeDocument/2006/relationships/hyperlink" Target="https://www.bangkokpost.com/news/general/836116/pm-wants-clear-evidence-of-drought" TargetMode="External"/><Relationship Id="rId111" Type="http://schemas.openxmlformats.org/officeDocument/2006/relationships/hyperlink" Target="http://www.bom.gov.au/climate/iod/" TargetMode="External"/><Relationship Id="rId15" Type="http://schemas.openxmlformats.org/officeDocument/2006/relationships/image" Target="media/image3.png"/><Relationship Id="rId36" Type="http://schemas.openxmlformats.org/officeDocument/2006/relationships/hyperlink" Target="https://rmets.onlinelibrary.wiley.com/doi/full/10.1002/joc.3630" TargetMode="External"/><Relationship Id="rId57" Type="http://schemas.openxmlformats.org/officeDocument/2006/relationships/hyperlink" Target="https://onlinelibrary.wiley.com/doi/abs/10.1111/jfr3.12147" TargetMode="External"/><Relationship Id="rId106" Type="http://schemas.openxmlformats.org/officeDocument/2006/relationships/image" Target="media/image17.png"/><Relationship Id="rId10" Type="http://schemas.openxmlformats.org/officeDocument/2006/relationships/image" Target="media/image1.png"/><Relationship Id="rId31" Type="http://schemas.openxmlformats.org/officeDocument/2006/relationships/hyperlink" Target="https://link-springer-com.libproxy1.nus.edu.sg/article/10.1007%2Fs00382-007-0225-1" TargetMode="External"/><Relationship Id="rId52" Type="http://schemas.openxmlformats.org/officeDocument/2006/relationships/hyperlink" Target="https://rmets.onlinelibrary.wiley.com/doi/abs/10.1002/wea.2133" TargetMode="External"/><Relationship Id="rId73" Type="http://schemas.openxmlformats.org/officeDocument/2006/relationships/image" Target="media/image15.png"/><Relationship Id="rId78" Type="http://schemas.openxmlformats.org/officeDocument/2006/relationships/hyperlink" Target="https://www.researchgate.net/profile/Louis_Lebel2/publication/290812622_Institutionalized_incapacities_and_practice_in_flood_disaster_management_in_Thailand/links/5817baef08ae90acb2429b35/Institutionalized-incapacities-and-practice-in-flood-disaster-management-in-Thailand.pdf" TargetMode="External"/><Relationship Id="rId94" Type="http://schemas.openxmlformats.org/officeDocument/2006/relationships/hyperlink" Target="https://www.allenandunwin.com/browse/books/academic-professional/economics/Sufficiency-Thinking-edited-by-Gayle-C-Avery-and-Harald-Bergsteiner-9781760292911" TargetMode="External"/><Relationship Id="rId99" Type="http://schemas.openxmlformats.org/officeDocument/2006/relationships/hyperlink" Target="https://www.adpc.net/igo/category/ID428/doc/2014-xCSf7I-ADPC-12handbk.pdf" TargetMode="External"/><Relationship Id="rId101" Type="http://schemas.openxmlformats.org/officeDocument/2006/relationships/hyperlink" Target="https://www.adpc.net/igo/category/ID428/doc/2014-xCSf7I-ADPC-12handbk.pdf" TargetMode="External"/><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thailand.prd.go.th/ewt_news.php?nid=3364&amp;filename=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31</Pages>
  <Words>11988</Words>
  <Characters>68336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G McAdoo</cp:lastModifiedBy>
  <cp:revision>4</cp:revision>
  <dcterms:created xsi:type="dcterms:W3CDTF">2018-05-14T06:37:00Z</dcterms:created>
  <dcterms:modified xsi:type="dcterms:W3CDTF">2018-05-14T06:51:00Z</dcterms:modified>
</cp:coreProperties>
</file>